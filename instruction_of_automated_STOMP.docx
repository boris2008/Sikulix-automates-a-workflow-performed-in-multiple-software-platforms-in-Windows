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4335F4" w14:textId="33F2AB8C" w:rsidR="00850240" w:rsidRDefault="00CF29C0">
      <w:pPr>
        <w:pStyle w:val="Title"/>
      </w:pPr>
      <w:r>
        <w:t xml:space="preserve">Instruction </w:t>
      </w:r>
      <w:r w:rsidR="00892700">
        <w:t xml:space="preserve">for </w:t>
      </w:r>
      <w:r>
        <w:t>auto-STOMP</w:t>
      </w:r>
    </w:p>
    <w:p w14:paraId="3079ACE8" w14:textId="77777777" w:rsidR="00850240" w:rsidRDefault="00CF29C0">
      <w:pPr>
        <w:pStyle w:val="Author"/>
      </w:pPr>
      <w:proofErr w:type="spellStart"/>
      <w:r>
        <w:t>Bocheng</w:t>
      </w:r>
      <w:proofErr w:type="spellEnd"/>
      <w:r>
        <w:t xml:space="preserve"> Yin</w:t>
      </w:r>
    </w:p>
    <w:p w14:paraId="46EAFCE6" w14:textId="77777777" w:rsidR="00850240" w:rsidRDefault="00CF29C0">
      <w:pPr>
        <w:pStyle w:val="Date"/>
      </w:pPr>
      <w:r>
        <w:t>July 31, 2019</w:t>
      </w:r>
    </w:p>
    <w:p w14:paraId="3FF4DB5F" w14:textId="085CECE8" w:rsidR="00850240" w:rsidRDefault="00316287">
      <w:pPr>
        <w:pStyle w:val="Heading3"/>
      </w:pPr>
      <w:bookmarkStart w:id="0" w:name="the-specification-of-software-on-our-pc"/>
      <w:bookmarkEnd w:id="0"/>
      <w:r>
        <w:t xml:space="preserve">PC </w:t>
      </w:r>
      <w:r w:rsidR="00892700">
        <w:t>software</w:t>
      </w:r>
      <w:r w:rsidR="00CF29C0">
        <w:t xml:space="preserve"> specification</w:t>
      </w:r>
      <w:r w:rsidR="00892700">
        <w:t>s</w:t>
      </w:r>
      <w:r>
        <w:t xml:space="preserve">: </w:t>
      </w:r>
    </w:p>
    <w:p w14:paraId="2F90A0DB" w14:textId="77777777" w:rsidR="00850240" w:rsidRDefault="00CF29C0">
      <w:pPr>
        <w:pStyle w:val="Heading3"/>
        <w:numPr>
          <w:ilvl w:val="0"/>
          <w:numId w:val="3"/>
        </w:numPr>
      </w:pPr>
      <w:bookmarkStart w:id="1" w:name="the-windows-system"/>
      <w:bookmarkEnd w:id="1"/>
      <w:r>
        <w:t>The Windows system</w:t>
      </w:r>
    </w:p>
    <w:p w14:paraId="6034598A" w14:textId="6FF92871" w:rsidR="00316287" w:rsidRDefault="00CF29C0" w:rsidP="003E0607">
      <w:pPr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7089A85" wp14:editId="301CC1F3">
            <wp:extent cx="4475747" cy="4928134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ys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47" cy="4928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" w:name="the-applications"/>
      <w:bookmarkEnd w:id="2"/>
    </w:p>
    <w:p w14:paraId="535BDC99" w14:textId="0C15ED62" w:rsidR="00316287" w:rsidRDefault="00316287" w:rsidP="00316287">
      <w:pPr>
        <w:pStyle w:val="Heading4"/>
        <w:numPr>
          <w:ilvl w:val="0"/>
          <w:numId w:val="10"/>
        </w:numPr>
      </w:pPr>
      <w:r>
        <w:lastRenderedPageBreak/>
        <w:t xml:space="preserve">Please note that the </w:t>
      </w:r>
      <w:proofErr w:type="spellStart"/>
      <w:r>
        <w:t>Sikulix</w:t>
      </w:r>
      <w:proofErr w:type="spellEnd"/>
      <w:r>
        <w:t xml:space="preserve"> code will need to be edited to recognize the unique windows </w:t>
      </w:r>
      <w:r w:rsidR="00205D0C">
        <w:t>environment</w:t>
      </w:r>
      <w:ins w:id="3" w:author="boris yin" w:date="2019-08-25T16:34:00Z">
        <w:r w:rsidR="00AA054B">
          <w:t xml:space="preserve">, </w:t>
        </w:r>
      </w:ins>
      <w:del w:id="4" w:author="boris yin" w:date="2019-08-25T16:34:00Z">
        <w:r w:rsidR="00205D0C" w:rsidDel="00AA054B">
          <w:delText xml:space="preserve"> and folder structure</w:delText>
        </w:r>
      </w:del>
      <w:ins w:id="5" w:author="boris yin" w:date="2019-08-25T16:34:00Z">
        <w:r w:rsidR="00AA054B">
          <w:t>application icons, and application gr</w:t>
        </w:r>
      </w:ins>
      <w:ins w:id="6" w:author="boris yin" w:date="2019-08-25T16:35:00Z">
        <w:r w:rsidR="00AA054B">
          <w:t>aphic user interfaces</w:t>
        </w:r>
      </w:ins>
      <w:r w:rsidR="00205D0C">
        <w:t xml:space="preserve"> for each PC</w:t>
      </w:r>
      <w:r>
        <w:t>. Please refer</w:t>
      </w:r>
      <w:r w:rsidR="00205D0C">
        <w:t xml:space="preserve"> </w:t>
      </w:r>
      <w:r>
        <w:t xml:space="preserve">to “Instruction of </w:t>
      </w:r>
      <w:proofErr w:type="spellStart"/>
      <w:r>
        <w:t>Sikulix</w:t>
      </w:r>
      <w:proofErr w:type="spellEnd"/>
      <w:r>
        <w:t xml:space="preserve"> code.html”</w:t>
      </w:r>
      <w:r w:rsidR="00205D0C">
        <w:t xml:space="preserve"> file.</w:t>
      </w:r>
    </w:p>
    <w:p w14:paraId="401F0119" w14:textId="718D57A1" w:rsidR="00850240" w:rsidRDefault="00CF29C0">
      <w:pPr>
        <w:pStyle w:val="Heading3"/>
        <w:numPr>
          <w:ilvl w:val="0"/>
          <w:numId w:val="3"/>
        </w:numPr>
      </w:pPr>
      <w:r>
        <w:t>The applications</w:t>
      </w:r>
    </w:p>
    <w:p w14:paraId="0079FA32" w14:textId="7E64363C" w:rsidR="00850240" w:rsidRDefault="00CF29C0">
      <w:pPr>
        <w:pStyle w:val="Compact"/>
        <w:numPr>
          <w:ilvl w:val="2"/>
          <w:numId w:val="5"/>
        </w:numPr>
      </w:pPr>
      <w:r>
        <w:t>ZEN Black:</w:t>
      </w:r>
      <w:r w:rsidR="00316287">
        <w:t xml:space="preserve"> </w:t>
      </w:r>
      <w:r>
        <w:t xml:space="preserve">ZEISS application </w:t>
      </w:r>
      <w:r w:rsidR="00316287">
        <w:t xml:space="preserve">to </w:t>
      </w:r>
      <w:r>
        <w:t>operate the</w:t>
      </w:r>
      <w:r w:rsidR="00316287">
        <w:t xml:space="preserve"> confocal microscope and two photon laser source hardware and perform </w:t>
      </w:r>
      <w:r>
        <w:t>image acquisition</w:t>
      </w:r>
      <w:r w:rsidR="00316287">
        <w:t xml:space="preserve"> and UV targeting.</w:t>
      </w:r>
      <w:r>
        <w:t xml:space="preserve"> </w:t>
      </w:r>
    </w:p>
    <w:p w14:paraId="62800908" w14:textId="362B3644" w:rsidR="00850240" w:rsidRDefault="00CF29C0">
      <w:pPr>
        <w:pStyle w:val="Compact"/>
        <w:numPr>
          <w:ilvl w:val="2"/>
          <w:numId w:val="6"/>
        </w:numPr>
      </w:pPr>
      <w:proofErr w:type="spellStart"/>
      <w:r>
        <w:t>imgeJ</w:t>
      </w:r>
      <w:proofErr w:type="spellEnd"/>
      <w:r>
        <w:t xml:space="preserve">/Fiji: open source application </w:t>
      </w:r>
      <w:r w:rsidR="00316287">
        <w:t xml:space="preserve">to modify images and generate </w:t>
      </w:r>
      <w:r>
        <w:t>mask</w:t>
      </w:r>
      <w:r w:rsidR="00316287">
        <w:t xml:space="preserve"> files.</w:t>
      </w:r>
    </w:p>
    <w:p w14:paraId="64E772F0" w14:textId="17E3BD2A" w:rsidR="00850240" w:rsidRDefault="00CF29C0">
      <w:pPr>
        <w:pStyle w:val="Compact"/>
        <w:numPr>
          <w:ilvl w:val="2"/>
          <w:numId w:val="7"/>
        </w:numPr>
      </w:pPr>
      <w:r>
        <w:t>Spyder: Integrated development environment (IDE) for python code</w:t>
      </w:r>
      <w:r w:rsidR="00316287">
        <w:t>.</w:t>
      </w:r>
    </w:p>
    <w:p w14:paraId="1E31503C" w14:textId="32CD9B48" w:rsidR="00850240" w:rsidRDefault="00CF29C0">
      <w:pPr>
        <w:pStyle w:val="Compact"/>
        <w:numPr>
          <w:ilvl w:val="2"/>
          <w:numId w:val="8"/>
        </w:numPr>
      </w:pPr>
      <w:proofErr w:type="spellStart"/>
      <w:r>
        <w:t>Sikulix</w:t>
      </w:r>
      <w:proofErr w:type="spellEnd"/>
      <w:r>
        <w:t xml:space="preserve">: </w:t>
      </w:r>
      <w:r w:rsidR="00316287">
        <w:t xml:space="preserve">Icon recognition and </w:t>
      </w:r>
      <w:r>
        <w:t xml:space="preserve">automation platform </w:t>
      </w:r>
      <w:r w:rsidR="00316287">
        <w:t xml:space="preserve">for the </w:t>
      </w:r>
      <w:r>
        <w:t>Windows environment</w:t>
      </w:r>
    </w:p>
    <w:p w14:paraId="64DFC89D" w14:textId="22B5ECDE" w:rsidR="00850240" w:rsidRDefault="00CF29C0">
      <w:pPr>
        <w:pStyle w:val="Compact"/>
        <w:numPr>
          <w:ilvl w:val="2"/>
          <w:numId w:val="9"/>
        </w:numPr>
      </w:pPr>
      <w:r>
        <w:t xml:space="preserve">Google Chrome: </w:t>
      </w:r>
      <w:r w:rsidR="00316287">
        <w:t>W</w:t>
      </w:r>
      <w:r>
        <w:t xml:space="preserve">eb browser </w:t>
      </w:r>
      <w:r w:rsidR="00316287">
        <w:t xml:space="preserve">operating the </w:t>
      </w:r>
      <w:r>
        <w:t xml:space="preserve">Gmail web-portal </w:t>
      </w:r>
      <w:r w:rsidR="00316287">
        <w:t xml:space="preserve">which </w:t>
      </w:r>
      <w:r>
        <w:t xml:space="preserve">is </w:t>
      </w:r>
      <w:r w:rsidR="00316287">
        <w:t>used</w:t>
      </w:r>
      <w:r>
        <w:t xml:space="preserve"> by </w:t>
      </w:r>
      <w:proofErr w:type="spellStart"/>
      <w:r>
        <w:t>Sikulix</w:t>
      </w:r>
      <w:proofErr w:type="spellEnd"/>
      <w:r>
        <w:t xml:space="preserve"> to send warning message</w:t>
      </w:r>
      <w:r w:rsidR="00316287">
        <w:t>s.</w:t>
      </w:r>
      <w:r>
        <w:t xml:space="preserve"> </w:t>
      </w:r>
      <w:r>
        <w:rPr>
          <w:noProof/>
        </w:rPr>
        <w:drawing>
          <wp:inline distT="0" distB="0" distL="0" distR="0" wp14:anchorId="5A4954C0" wp14:editId="5761D49B">
            <wp:extent cx="5334000" cy="3005708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ftInf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5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7365E9" w14:textId="2D473CCE" w:rsidR="00850240" w:rsidRDefault="006310F1">
      <w:pPr>
        <w:pStyle w:val="Heading3"/>
      </w:pPr>
      <w:bookmarkStart w:id="7" w:name="warning"/>
      <w:bookmarkStart w:id="8" w:name="directly-use-our-sikulix-codes-on-a-comp"/>
      <w:bookmarkStart w:id="9" w:name="workflow-of-our-automation-platform"/>
      <w:bookmarkEnd w:id="7"/>
      <w:bookmarkEnd w:id="8"/>
      <w:bookmarkEnd w:id="9"/>
      <w:r>
        <w:lastRenderedPageBreak/>
        <w:t>W</w:t>
      </w:r>
      <w:r w:rsidR="00CF29C0">
        <w:t xml:space="preserve">orkflow </w:t>
      </w:r>
      <w:r>
        <w:t xml:space="preserve">for </w:t>
      </w:r>
      <w:r w:rsidR="00CF29C0">
        <w:t>auto</w:t>
      </w:r>
      <w:r>
        <w:t>-STOMP</w:t>
      </w:r>
    </w:p>
    <w:p w14:paraId="671994E0" w14:textId="77777777" w:rsidR="00850240" w:rsidRDefault="00CF29C0">
      <w:pPr>
        <w:pStyle w:val="FirstParagraph"/>
      </w:pPr>
      <w:r>
        <w:rPr>
          <w:noProof/>
        </w:rPr>
        <w:drawing>
          <wp:inline distT="0" distB="0" distL="0" distR="0" wp14:anchorId="5E24B378" wp14:editId="0019D894">
            <wp:extent cx="3809836" cy="3893127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llustrator%20files/STOMPwkflow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30" cy="3901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7151AE" w14:textId="77777777" w:rsidR="00850240" w:rsidRDefault="00CF29C0">
      <w:pPr>
        <w:pStyle w:val="Heading2"/>
      </w:pPr>
      <w:bookmarkStart w:id="10" w:name="step-by-step-tutorial"/>
      <w:bookmarkEnd w:id="10"/>
      <w:r>
        <w:lastRenderedPageBreak/>
        <w:t>step-by-step tutorial</w:t>
      </w:r>
    </w:p>
    <w:p w14:paraId="2557672A" w14:textId="460981BE" w:rsidR="00850240" w:rsidRDefault="00CF29C0">
      <w:pPr>
        <w:pStyle w:val="Heading3"/>
      </w:pPr>
      <w:bookmarkStart w:id="11" w:name="prepare-sample-slide"/>
      <w:bookmarkEnd w:id="11"/>
      <w:r>
        <w:t>1</w:t>
      </w:r>
      <w:r w:rsidR="006310F1">
        <w:t>.</w:t>
      </w:r>
      <w:r>
        <w:t xml:space="preserve"> </w:t>
      </w:r>
      <w:del w:id="12" w:author="Ewald, Sarah (se2s)" w:date="2019-08-20T09:48:00Z">
        <w:r w:rsidDel="00161847">
          <w:delText xml:space="preserve">prepare </w:delText>
        </w:r>
      </w:del>
      <w:ins w:id="13" w:author="Ewald, Sarah (se2s)" w:date="2019-08-20T09:48:00Z">
        <w:r w:rsidR="00161847">
          <w:t xml:space="preserve">Prepare </w:t>
        </w:r>
      </w:ins>
      <w:r>
        <w:t>sample</w:t>
      </w:r>
      <w:ins w:id="14" w:author="Ewald, Sarah (se2s)" w:date="2019-08-20T09:39:00Z">
        <w:r w:rsidR="00161847">
          <w:t>s for microscopy</w:t>
        </w:r>
      </w:ins>
      <w:del w:id="15" w:author="Ewald, Sarah (se2s)" w:date="2019-08-20T09:39:00Z">
        <w:r w:rsidDel="00161847">
          <w:delText xml:space="preserve"> slide</w:delText>
        </w:r>
      </w:del>
    </w:p>
    <w:p w14:paraId="3DBC20B6" w14:textId="77777777" w:rsidR="00161847" w:rsidRDefault="006B1172" w:rsidP="0098142B">
      <w:pPr>
        <w:pStyle w:val="Heading3"/>
        <w:numPr>
          <w:ilvl w:val="0"/>
          <w:numId w:val="11"/>
        </w:numPr>
        <w:rPr>
          <w:ins w:id="16" w:author="Ewald, Sarah (se2s)" w:date="2019-08-20T09:41:00Z"/>
          <w:b w:val="0"/>
        </w:rPr>
      </w:pPr>
      <w:bookmarkStart w:id="17" w:name="prepare-the-cell-or-tissue-culture-on-a-"/>
      <w:bookmarkEnd w:id="17"/>
      <w:r>
        <w:rPr>
          <w:b w:val="0"/>
        </w:rPr>
        <w:t>Fix</w:t>
      </w:r>
      <w:ins w:id="18" w:author="Ewald, Sarah (se2s)" w:date="2019-08-20T09:40:00Z">
        <w:r w:rsidR="00161847">
          <w:rPr>
            <w:b w:val="0"/>
          </w:rPr>
          <w:t xml:space="preserve"> cells grown on coverslips or fresh-</w:t>
        </w:r>
      </w:ins>
      <w:del w:id="19" w:author="Ewald, Sarah (se2s)" w:date="2019-08-20T09:40:00Z">
        <w:r w:rsidDel="00161847">
          <w:rPr>
            <w:b w:val="0"/>
          </w:rPr>
          <w:delText xml:space="preserve"> fresh cell culture or </w:delText>
        </w:r>
      </w:del>
      <w:r>
        <w:rPr>
          <w:b w:val="0"/>
        </w:rPr>
        <w:t>frozen tissue section</w:t>
      </w:r>
      <w:ins w:id="20" w:author="Ewald, Sarah (se2s)" w:date="2019-08-20T09:40:00Z">
        <w:r w:rsidR="00161847">
          <w:rPr>
            <w:b w:val="0"/>
          </w:rPr>
          <w:t>s</w:t>
        </w:r>
      </w:ins>
      <w:r>
        <w:rPr>
          <w:b w:val="0"/>
        </w:rPr>
        <w:t xml:space="preserve"> </w:t>
      </w:r>
      <w:ins w:id="21" w:author="Ewald, Sarah (se2s)" w:date="2019-08-20T09:41:00Z">
        <w:r w:rsidR="00161847">
          <w:rPr>
            <w:b w:val="0"/>
          </w:rPr>
          <w:t xml:space="preserve">by emersion </w:t>
        </w:r>
      </w:ins>
      <w:r>
        <w:rPr>
          <w:b w:val="0"/>
        </w:rPr>
        <w:t xml:space="preserve">in </w:t>
      </w:r>
      <w:ins w:id="22" w:author="Ewald, Sarah (se2s)" w:date="2019-08-20T09:40:00Z">
        <w:r w:rsidR="00161847">
          <w:rPr>
            <w:b w:val="0"/>
          </w:rPr>
          <w:t>100%</w:t>
        </w:r>
      </w:ins>
      <w:del w:id="23" w:author="Ewald, Sarah (se2s)" w:date="2019-08-20T09:40:00Z">
        <w:r w:rsidDel="00161847">
          <w:rPr>
            <w:b w:val="0"/>
          </w:rPr>
          <w:delText>chilled pure</w:delText>
        </w:r>
      </w:del>
      <w:r>
        <w:rPr>
          <w:b w:val="0"/>
        </w:rPr>
        <w:t xml:space="preserve"> methanol</w:t>
      </w:r>
      <w:ins w:id="24" w:author="Ewald, Sarah (se2s)" w:date="2019-08-20T09:40:00Z">
        <w:r w:rsidR="00161847">
          <w:rPr>
            <w:b w:val="0"/>
          </w:rPr>
          <w:t xml:space="preserve"> stored</w:t>
        </w:r>
      </w:ins>
      <w:r>
        <w:rPr>
          <w:b w:val="0"/>
        </w:rPr>
        <w:t xml:space="preserve"> at -20 </w:t>
      </w:r>
      <w:r w:rsidR="00B6192D">
        <w:rPr>
          <w:b w:val="0"/>
        </w:rPr>
        <w:t>to</w:t>
      </w:r>
      <w:r>
        <w:rPr>
          <w:b w:val="0"/>
        </w:rPr>
        <w:t xml:space="preserve"> -30 </w:t>
      </w:r>
      <w:proofErr w:type="spellStart"/>
      <w:r w:rsidRPr="00161847">
        <w:rPr>
          <w:b w:val="0"/>
          <w:vertAlign w:val="superscript"/>
        </w:rPr>
        <w:t>o</w:t>
      </w:r>
      <w:r>
        <w:rPr>
          <w:b w:val="0"/>
        </w:rPr>
        <w:t>C</w:t>
      </w:r>
      <w:proofErr w:type="spellEnd"/>
      <w:r>
        <w:rPr>
          <w:b w:val="0"/>
        </w:rPr>
        <w:t xml:space="preserve"> for 15 min. </w:t>
      </w:r>
    </w:p>
    <w:p w14:paraId="000C97F8" w14:textId="16300568" w:rsidR="0098142B" w:rsidRDefault="006B1172" w:rsidP="0098142B">
      <w:pPr>
        <w:pStyle w:val="Heading3"/>
        <w:numPr>
          <w:ilvl w:val="0"/>
          <w:numId w:val="11"/>
        </w:numPr>
        <w:rPr>
          <w:b w:val="0"/>
        </w:rPr>
      </w:pPr>
      <w:del w:id="25" w:author="Ewald, Sarah (se2s)" w:date="2019-08-20T09:41:00Z">
        <w:r w:rsidDel="00161847">
          <w:rPr>
            <w:b w:val="0"/>
          </w:rPr>
          <w:delText>Then</w:delText>
        </w:r>
      </w:del>
      <w:ins w:id="26" w:author="Ewald, Sarah (se2s)" w:date="2019-08-20T09:41:00Z">
        <w:r w:rsidR="00161847">
          <w:rPr>
            <w:b w:val="0"/>
          </w:rPr>
          <w:t>Rinse coverslips/slides</w:t>
        </w:r>
      </w:ins>
      <w:del w:id="27" w:author="Ewald, Sarah (se2s)" w:date="2019-08-20T09:41:00Z">
        <w:r w:rsidDel="00161847">
          <w:rPr>
            <w:b w:val="0"/>
          </w:rPr>
          <w:delText xml:space="preserve"> rinse the culture</w:delText>
        </w:r>
      </w:del>
      <w:r>
        <w:rPr>
          <w:b w:val="0"/>
        </w:rPr>
        <w:t xml:space="preserve"> with </w:t>
      </w:r>
      <w:ins w:id="28" w:author="Ewald, Sarah (se2s)" w:date="2019-08-20T09:41:00Z">
        <w:r w:rsidR="00161847">
          <w:rPr>
            <w:b w:val="0"/>
          </w:rPr>
          <w:t xml:space="preserve">1x </w:t>
        </w:r>
      </w:ins>
      <w:r>
        <w:rPr>
          <w:b w:val="0"/>
        </w:rPr>
        <w:t xml:space="preserve">PBS </w:t>
      </w:r>
      <w:ins w:id="29" w:author="Ewald, Sarah (se2s)" w:date="2019-08-20T09:42:00Z">
        <w:r w:rsidR="00161847">
          <w:rPr>
            <w:b w:val="0"/>
          </w:rPr>
          <w:t xml:space="preserve">(room temperature) </w:t>
        </w:r>
      </w:ins>
      <w:r>
        <w:rPr>
          <w:b w:val="0"/>
        </w:rPr>
        <w:t>three times.</w:t>
      </w:r>
    </w:p>
    <w:p w14:paraId="22A4FA8F" w14:textId="483275C8" w:rsidR="0098142B" w:rsidRPr="003E0607" w:rsidRDefault="0098142B" w:rsidP="0098142B">
      <w:pPr>
        <w:pStyle w:val="Heading3"/>
        <w:numPr>
          <w:ilvl w:val="0"/>
          <w:numId w:val="11"/>
        </w:numPr>
        <w:rPr>
          <w:b w:val="0"/>
        </w:rPr>
      </w:pPr>
      <w:r>
        <w:rPr>
          <w:b w:val="0"/>
        </w:rPr>
        <w:t>Block the endogenous biotin in the sample with biotin block kit (#</w:t>
      </w:r>
      <w:r w:rsidRPr="00161847">
        <w:rPr>
          <w:b w:val="0"/>
        </w:rPr>
        <w:t xml:space="preserve">SP-2001, </w:t>
      </w:r>
      <w:proofErr w:type="spellStart"/>
      <w:r w:rsidRPr="00161847">
        <w:rPr>
          <w:b w:val="0"/>
        </w:rPr>
        <w:t>VectorLabs</w:t>
      </w:r>
      <w:proofErr w:type="spellEnd"/>
      <w:r w:rsidRPr="00161847">
        <w:rPr>
          <w:b w:val="0"/>
        </w:rPr>
        <w:t>)</w:t>
      </w:r>
      <w:r w:rsidR="006C6876">
        <w:rPr>
          <w:b w:val="0"/>
        </w:rPr>
        <w:t xml:space="preserve"> following the manufacturer’s instruction.</w:t>
      </w:r>
    </w:p>
    <w:p w14:paraId="251D7FC4" w14:textId="76147069" w:rsidR="00850240" w:rsidRPr="003E0607" w:rsidRDefault="00CF29C0">
      <w:pPr>
        <w:pStyle w:val="Heading3"/>
        <w:numPr>
          <w:ilvl w:val="0"/>
          <w:numId w:val="11"/>
        </w:numPr>
        <w:rPr>
          <w:b w:val="0"/>
        </w:rPr>
      </w:pPr>
      <w:del w:id="30" w:author="Ewald, Sarah (se2s)" w:date="2019-08-20T09:42:00Z">
        <w:r w:rsidRPr="003E0607" w:rsidDel="00161847">
          <w:rPr>
            <w:b w:val="0"/>
          </w:rPr>
          <w:delText xml:space="preserve">prepare </w:delText>
        </w:r>
      </w:del>
      <w:ins w:id="31" w:author="Ewald, Sarah (se2s)" w:date="2019-08-20T09:43:00Z">
        <w:r w:rsidR="00161847">
          <w:rPr>
            <w:b w:val="0"/>
          </w:rPr>
          <w:t xml:space="preserve">Label </w:t>
        </w:r>
      </w:ins>
      <w:del w:id="32" w:author="Ewald, Sarah (se2s)" w:date="2019-08-20T09:42:00Z">
        <w:r w:rsidRPr="003E0607" w:rsidDel="00161847">
          <w:rPr>
            <w:b w:val="0"/>
          </w:rPr>
          <w:delText xml:space="preserve">the </w:delText>
        </w:r>
      </w:del>
      <w:ins w:id="33" w:author="Ewald, Sarah (se2s)" w:date="2019-08-20T09:42:00Z">
        <w:r w:rsidR="00161847">
          <w:rPr>
            <w:b w:val="0"/>
          </w:rPr>
          <w:t xml:space="preserve">the structure of interest using stains or antibodies </w:t>
        </w:r>
      </w:ins>
      <w:ins w:id="34" w:author="Ewald, Sarah (se2s)" w:date="2019-08-20T09:43:00Z">
        <w:r w:rsidR="00161847">
          <w:rPr>
            <w:b w:val="0"/>
          </w:rPr>
          <w:t xml:space="preserve">with fluorophores </w:t>
        </w:r>
      </w:ins>
      <w:ins w:id="35" w:author="Ewald, Sarah (se2s)" w:date="2019-08-20T09:44:00Z">
        <w:r w:rsidR="00161847">
          <w:rPr>
            <w:b w:val="0"/>
          </w:rPr>
          <w:t>excited by</w:t>
        </w:r>
      </w:ins>
      <w:ins w:id="36" w:author="Ewald, Sarah (se2s)" w:date="2019-08-20T09:43:00Z">
        <w:r w:rsidR="00161847">
          <w:rPr>
            <w:b w:val="0"/>
          </w:rPr>
          <w:t xml:space="preserve"> visible wave length</w:t>
        </w:r>
      </w:ins>
      <w:ins w:id="37" w:author="Ewald, Sarah (se2s)" w:date="2019-08-20T09:44:00Z">
        <w:r w:rsidR="00161847">
          <w:rPr>
            <w:b w:val="0"/>
          </w:rPr>
          <w:t xml:space="preserve"> lig</w:t>
        </w:r>
      </w:ins>
      <w:ins w:id="38" w:author="Ewald, Sarah (se2s)" w:date="2019-08-20T09:45:00Z">
        <w:r w:rsidR="00161847">
          <w:rPr>
            <w:b w:val="0"/>
          </w:rPr>
          <w:t>ht</w:t>
        </w:r>
      </w:ins>
      <w:ins w:id="39" w:author="Ewald, Sarah (se2s)" w:date="2019-08-20T09:43:00Z">
        <w:r w:rsidR="00161847">
          <w:rPr>
            <w:b w:val="0"/>
          </w:rPr>
          <w:t xml:space="preserve"> (e.g. 488nm</w:t>
        </w:r>
      </w:ins>
      <w:ins w:id="40" w:author="Ewald, Sarah (se2s)" w:date="2019-08-20T09:44:00Z">
        <w:r w:rsidR="00161847">
          <w:rPr>
            <w:b w:val="0"/>
          </w:rPr>
          <w:t xml:space="preserve"> or</w:t>
        </w:r>
      </w:ins>
      <w:ins w:id="41" w:author="Ewald, Sarah (se2s)" w:date="2019-08-20T09:43:00Z">
        <w:r w:rsidR="00161847">
          <w:rPr>
            <w:b w:val="0"/>
          </w:rPr>
          <w:t xml:space="preserve"> 594nm</w:t>
        </w:r>
      </w:ins>
      <w:ins w:id="42" w:author="Ewald, Sarah (se2s)" w:date="2019-08-20T09:42:00Z">
        <w:r w:rsidR="00161847" w:rsidRPr="003E0607">
          <w:rPr>
            <w:b w:val="0"/>
          </w:rPr>
          <w:t xml:space="preserve"> </w:t>
        </w:r>
      </w:ins>
      <w:ins w:id="43" w:author="Ewald, Sarah (se2s)" w:date="2019-08-20T09:44:00Z">
        <w:r w:rsidR="00161847">
          <w:rPr>
            <w:b w:val="0"/>
          </w:rPr>
          <w:t>light excitation)</w:t>
        </w:r>
      </w:ins>
      <w:del w:id="44" w:author="Ewald, Sarah (se2s)" w:date="2019-08-20T09:44:00Z">
        <w:r w:rsidRPr="003E0607" w:rsidDel="00161847">
          <w:rPr>
            <w:b w:val="0"/>
          </w:rPr>
          <w:delText>cell or tissue culture on a coverslip</w:delText>
        </w:r>
      </w:del>
      <w:r w:rsidRPr="003E0607">
        <w:rPr>
          <w:b w:val="0"/>
        </w:rPr>
        <w:t>.</w:t>
      </w:r>
    </w:p>
    <w:p w14:paraId="77BB3CF2" w14:textId="402B1B62" w:rsidR="00850240" w:rsidRPr="003E0607" w:rsidRDefault="00CF29C0">
      <w:pPr>
        <w:pStyle w:val="Heading3"/>
        <w:numPr>
          <w:ilvl w:val="0"/>
          <w:numId w:val="11"/>
        </w:numPr>
        <w:rPr>
          <w:b w:val="0"/>
        </w:rPr>
      </w:pPr>
      <w:bookmarkStart w:id="45" w:name="mount-it-with-1-m-biotin-benzophenone-in"/>
      <w:bookmarkEnd w:id="45"/>
      <w:del w:id="46" w:author="Ewald, Sarah (se2s)" w:date="2019-08-20T09:45:00Z">
        <w:r w:rsidRPr="003E0607" w:rsidDel="00161847">
          <w:rPr>
            <w:b w:val="0"/>
          </w:rPr>
          <w:delText xml:space="preserve">mount </w:delText>
        </w:r>
      </w:del>
      <w:ins w:id="47" w:author="Ewald, Sarah (se2s)" w:date="2019-08-20T09:45:00Z">
        <w:r w:rsidR="00161847">
          <w:rPr>
            <w:b w:val="0"/>
          </w:rPr>
          <w:t>M</w:t>
        </w:r>
        <w:r w:rsidR="00161847" w:rsidRPr="003E0607">
          <w:rPr>
            <w:b w:val="0"/>
          </w:rPr>
          <w:t xml:space="preserve">ount </w:t>
        </w:r>
      </w:ins>
      <w:r w:rsidR="006310F1" w:rsidRPr="003E0607">
        <w:rPr>
          <w:b w:val="0"/>
        </w:rPr>
        <w:t>the slide</w:t>
      </w:r>
      <w:ins w:id="48" w:author="Ewald, Sarah (se2s)" w:date="2019-08-20T09:45:00Z">
        <w:r w:rsidR="00161847">
          <w:rPr>
            <w:b w:val="0"/>
          </w:rPr>
          <w:t>s</w:t>
        </w:r>
      </w:ins>
      <w:r w:rsidR="006310F1" w:rsidRPr="003E0607">
        <w:rPr>
          <w:b w:val="0"/>
        </w:rPr>
        <w:t xml:space="preserve"> </w:t>
      </w:r>
      <w:del w:id="49" w:author="Ewald, Sarah (se2s)" w:date="2019-08-20T09:45:00Z">
        <w:r w:rsidRPr="003E0607" w:rsidDel="00161847">
          <w:rPr>
            <w:b w:val="0"/>
          </w:rPr>
          <w:delText xml:space="preserve">with </w:delText>
        </w:r>
      </w:del>
      <w:ins w:id="50" w:author="Ewald, Sarah (se2s)" w:date="2019-08-20T09:45:00Z">
        <w:r w:rsidR="00161847">
          <w:rPr>
            <w:b w:val="0"/>
          </w:rPr>
          <w:t>in</w:t>
        </w:r>
        <w:r w:rsidR="00161847" w:rsidRPr="003E0607">
          <w:rPr>
            <w:b w:val="0"/>
          </w:rPr>
          <w:t xml:space="preserve"> </w:t>
        </w:r>
      </w:ins>
      <w:del w:id="51" w:author="Ewald, Sarah (se2s)" w:date="2019-08-20T09:45:00Z">
        <w:r w:rsidR="000A1440" w:rsidDel="00161847">
          <w:rPr>
            <w:b w:val="0"/>
          </w:rPr>
          <w:delText xml:space="preserve">12 </w:delText>
        </w:r>
        <w:r w:rsidR="000A1440" w:rsidRPr="003E0607" w:rsidDel="00161847">
          <w:rPr>
            <w:b w:val="0"/>
          </w:rPr>
          <w:delText>μ</w:delText>
        </w:r>
        <w:r w:rsidR="000A1440" w:rsidDel="00161847">
          <w:rPr>
            <w:b w:val="0"/>
          </w:rPr>
          <w:delText>L</w:delText>
        </w:r>
      </w:del>
      <w:ins w:id="52" w:author="Ewald, Sarah (se2s)" w:date="2019-08-20T09:45:00Z">
        <w:r w:rsidR="00161847">
          <w:rPr>
            <w:b w:val="0"/>
          </w:rPr>
          <w:t>1</w:t>
        </w:r>
        <w:r w:rsidR="00161847" w:rsidRPr="003E0607">
          <w:rPr>
            <w:b w:val="0"/>
          </w:rPr>
          <w:t>μM</w:t>
        </w:r>
      </w:ins>
      <w:r w:rsidR="000A1440">
        <w:rPr>
          <w:b w:val="0"/>
        </w:rPr>
        <w:t xml:space="preserve"> </w:t>
      </w:r>
      <w:r w:rsidRPr="003E0607">
        <w:rPr>
          <w:b w:val="0"/>
        </w:rPr>
        <w:t>biotin-benzophenone</w:t>
      </w:r>
      <w:r w:rsidR="000A1440">
        <w:rPr>
          <w:b w:val="0"/>
        </w:rPr>
        <w:t xml:space="preserve"> </w:t>
      </w:r>
      <w:del w:id="53" w:author="Ewald, Sarah (se2s)" w:date="2019-08-20T09:45:00Z">
        <w:r w:rsidR="000A1440" w:rsidDel="00161847">
          <w:rPr>
            <w:b w:val="0"/>
          </w:rPr>
          <w:delText xml:space="preserve">at </w:delText>
        </w:r>
        <w:r w:rsidR="000A1440" w:rsidRPr="003E0607" w:rsidDel="00161847">
          <w:rPr>
            <w:b w:val="0"/>
          </w:rPr>
          <w:delText>1 μM</w:delText>
        </w:r>
        <w:r w:rsidRPr="003E0607" w:rsidDel="00161847">
          <w:rPr>
            <w:b w:val="0"/>
          </w:rPr>
          <w:delText xml:space="preserve"> </w:delText>
        </w:r>
      </w:del>
      <w:r w:rsidRPr="003E0607">
        <w:rPr>
          <w:b w:val="0"/>
        </w:rPr>
        <w:t xml:space="preserve">in </w:t>
      </w:r>
      <w:r w:rsidR="006310F1" w:rsidRPr="003E0607">
        <w:rPr>
          <w:b w:val="0"/>
        </w:rPr>
        <w:t xml:space="preserve">a solution of </w:t>
      </w:r>
      <w:r w:rsidRPr="003E0607">
        <w:rPr>
          <w:b w:val="0"/>
        </w:rPr>
        <w:t xml:space="preserve">50:50 </w:t>
      </w:r>
      <w:del w:id="54" w:author="boris yin" w:date="2019-08-25T17:20:00Z">
        <w:r w:rsidRPr="003E0607" w:rsidDel="00A71CBF">
          <w:rPr>
            <w:b w:val="0"/>
          </w:rPr>
          <w:delText>DMSO:</w:delText>
        </w:r>
      </w:del>
      <w:ins w:id="55" w:author="boris yin" w:date="2019-08-25T17:20:00Z">
        <w:r w:rsidR="00A71CBF" w:rsidRPr="003E0607">
          <w:rPr>
            <w:b w:val="0"/>
          </w:rPr>
          <w:t>DMSO</w:t>
        </w:r>
        <w:r w:rsidR="00A71CBF">
          <w:rPr>
            <w:b w:val="0"/>
          </w:rPr>
          <w:t xml:space="preserve">: </w:t>
        </w:r>
      </w:ins>
      <w:r w:rsidRPr="003E0607">
        <w:rPr>
          <w:b w:val="0"/>
        </w:rPr>
        <w:t>water</w:t>
      </w:r>
      <w:r w:rsidR="006310F1">
        <w:rPr>
          <w:b w:val="0"/>
        </w:rPr>
        <w:t xml:space="preserve"> </w:t>
      </w:r>
      <w:ins w:id="56" w:author="Ewald, Sarah (se2s)" w:date="2019-08-20T09:45:00Z">
        <w:r w:rsidR="00161847">
          <w:rPr>
            <w:b w:val="0"/>
          </w:rPr>
          <w:t xml:space="preserve">(12 </w:t>
        </w:r>
        <w:proofErr w:type="spellStart"/>
        <w:r w:rsidR="00161847" w:rsidRPr="003E0607">
          <w:rPr>
            <w:b w:val="0"/>
          </w:rPr>
          <w:t>μ</w:t>
        </w:r>
        <w:r w:rsidR="00161847">
          <w:rPr>
            <w:b w:val="0"/>
          </w:rPr>
          <w:t>L</w:t>
        </w:r>
        <w:proofErr w:type="spellEnd"/>
        <w:r w:rsidR="00161847">
          <w:rPr>
            <w:b w:val="0"/>
          </w:rPr>
          <w:t xml:space="preserve"> </w:t>
        </w:r>
      </w:ins>
      <w:ins w:id="57" w:author="Ewald, Sarah (se2s)" w:date="2019-08-20T09:46:00Z">
        <w:r w:rsidR="00161847">
          <w:rPr>
            <w:b w:val="0"/>
          </w:rPr>
          <w:t xml:space="preserve">is sufficient volume for a 12mm coverslip). </w:t>
        </w:r>
      </w:ins>
      <w:ins w:id="58" w:author="boris yin" w:date="2019-08-25T16:45:00Z">
        <w:r w:rsidR="00E509A1">
          <w:rPr>
            <w:b w:val="0"/>
          </w:rPr>
          <w:t xml:space="preserve">It is recommended to mount and seal the slide </w:t>
        </w:r>
      </w:ins>
      <w:ins w:id="59" w:author="boris yin" w:date="2019-08-25T16:46:00Z">
        <w:r w:rsidR="00E509A1">
          <w:rPr>
            <w:b w:val="0"/>
          </w:rPr>
          <w:t>in the cold room. It is common to see bubbles form</w:t>
        </w:r>
      </w:ins>
      <w:ins w:id="60" w:author="boris yin" w:date="2019-08-25T16:47:00Z">
        <w:r w:rsidR="00E509A1">
          <w:rPr>
            <w:b w:val="0"/>
          </w:rPr>
          <w:t>ing</w:t>
        </w:r>
      </w:ins>
      <w:ins w:id="61" w:author="boris yin" w:date="2019-08-25T16:46:00Z">
        <w:r w:rsidR="00E509A1">
          <w:rPr>
            <w:b w:val="0"/>
          </w:rPr>
          <w:t xml:space="preserve"> inside</w:t>
        </w:r>
      </w:ins>
      <w:ins w:id="62" w:author="boris yin" w:date="2019-08-25T16:47:00Z">
        <w:r w:rsidR="00E509A1">
          <w:rPr>
            <w:b w:val="0"/>
          </w:rPr>
          <w:t xml:space="preserve"> </w:t>
        </w:r>
      </w:ins>
      <w:ins w:id="63" w:author="boris yin" w:date="2019-08-25T17:20:00Z">
        <w:r w:rsidR="00190CE0">
          <w:rPr>
            <w:b w:val="0"/>
          </w:rPr>
          <w:t xml:space="preserve">when </w:t>
        </w:r>
      </w:ins>
      <w:ins w:id="64" w:author="boris yin" w:date="2019-08-25T16:47:00Z">
        <w:r w:rsidR="00E509A1">
          <w:rPr>
            <w:b w:val="0"/>
          </w:rPr>
          <w:t>mounting</w:t>
        </w:r>
      </w:ins>
      <w:ins w:id="65" w:author="boris yin" w:date="2019-08-25T17:20:00Z">
        <w:r w:rsidR="00190CE0">
          <w:rPr>
            <w:b w:val="0"/>
          </w:rPr>
          <w:t xml:space="preserve"> is done</w:t>
        </w:r>
      </w:ins>
      <w:ins w:id="66" w:author="boris yin" w:date="2019-08-25T16:47:00Z">
        <w:r w:rsidR="00E509A1">
          <w:rPr>
            <w:b w:val="0"/>
          </w:rPr>
          <w:t xml:space="preserve"> at room temperature which could be ascribed to the rapid evaporation of </w:t>
        </w:r>
        <w:r w:rsidR="00E509A1" w:rsidRPr="003E0607">
          <w:rPr>
            <w:b w:val="0"/>
          </w:rPr>
          <w:t xml:space="preserve">50:50 </w:t>
        </w:r>
      </w:ins>
      <w:proofErr w:type="spellStart"/>
      <w:proofErr w:type="gramStart"/>
      <w:ins w:id="67" w:author="boris yin" w:date="2019-08-25T17:20:00Z">
        <w:r w:rsidR="00A71CBF" w:rsidRPr="003E0607">
          <w:rPr>
            <w:b w:val="0"/>
          </w:rPr>
          <w:t>DMSO</w:t>
        </w:r>
        <w:r w:rsidR="00A71CBF">
          <w:rPr>
            <w:b w:val="0"/>
          </w:rPr>
          <w:t>:</w:t>
        </w:r>
      </w:ins>
      <w:ins w:id="68" w:author="boris yin" w:date="2019-08-25T16:47:00Z">
        <w:r w:rsidR="00E509A1" w:rsidRPr="003E0607">
          <w:rPr>
            <w:b w:val="0"/>
          </w:rPr>
          <w:t>water</w:t>
        </w:r>
        <w:proofErr w:type="spellEnd"/>
        <w:proofErr w:type="gramEnd"/>
        <w:r w:rsidR="00E509A1">
          <w:rPr>
            <w:b w:val="0"/>
          </w:rPr>
          <w:t xml:space="preserve">. </w:t>
        </w:r>
      </w:ins>
      <w:ins w:id="69" w:author="Ewald, Sarah (se2s)" w:date="2019-08-20T09:46:00Z">
        <w:r w:rsidR="00161847">
          <w:rPr>
            <w:b w:val="0"/>
          </w:rPr>
          <w:t>Store</w:t>
        </w:r>
      </w:ins>
      <w:del w:id="70" w:author="Ewald, Sarah (se2s)" w:date="2019-08-20T09:46:00Z">
        <w:r w:rsidR="00F219BE" w:rsidDel="00161847">
          <w:rPr>
            <w:b w:val="0"/>
          </w:rPr>
          <w:delText>i</w:delText>
        </w:r>
      </w:del>
      <w:del w:id="71" w:author="Ewald, Sarah (se2s)" w:date="2019-08-20T09:47:00Z">
        <w:r w:rsidR="00F219BE" w:rsidDel="00161847">
          <w:rPr>
            <w:b w:val="0"/>
          </w:rPr>
          <w:delText xml:space="preserve">n the cold room </w:delText>
        </w:r>
        <w:r w:rsidRPr="003E0607" w:rsidDel="00161847">
          <w:rPr>
            <w:b w:val="0"/>
          </w:rPr>
          <w:delText>and store</w:delText>
        </w:r>
      </w:del>
      <w:r w:rsidRPr="003E0607">
        <w:rPr>
          <w:b w:val="0"/>
        </w:rPr>
        <w:t xml:space="preserve"> in </w:t>
      </w:r>
      <w:ins w:id="72" w:author="Ewald, Sarah (se2s)" w:date="2019-08-20T09:47:00Z">
        <w:r w:rsidR="00161847">
          <w:rPr>
            <w:b w:val="0"/>
          </w:rPr>
          <w:t xml:space="preserve">the </w:t>
        </w:r>
      </w:ins>
      <w:r w:rsidRPr="003E0607">
        <w:rPr>
          <w:b w:val="0"/>
        </w:rPr>
        <w:t>dark</w:t>
      </w:r>
      <w:r w:rsidR="006310F1" w:rsidRPr="003E0607">
        <w:rPr>
          <w:b w:val="0"/>
        </w:rPr>
        <w:t xml:space="preserve"> </w:t>
      </w:r>
      <w:r w:rsidR="000A1440">
        <w:rPr>
          <w:b w:val="0"/>
        </w:rPr>
        <w:t>at room temperature</w:t>
      </w:r>
      <w:r w:rsidRPr="003E0607">
        <w:rPr>
          <w:b w:val="0"/>
        </w:rPr>
        <w:t>.</w:t>
      </w:r>
      <w:ins w:id="73" w:author="boris yin" w:date="2019-08-25T16:45:00Z">
        <w:r w:rsidR="00E509A1">
          <w:rPr>
            <w:b w:val="0"/>
          </w:rPr>
          <w:t xml:space="preserve"> </w:t>
        </w:r>
      </w:ins>
    </w:p>
    <w:p w14:paraId="651DF956" w14:textId="47EA3DD0" w:rsidR="00850240" w:rsidRPr="003E0607" w:rsidRDefault="006310F1">
      <w:pPr>
        <w:pStyle w:val="Heading4"/>
        <w:numPr>
          <w:ilvl w:val="1"/>
          <w:numId w:val="12"/>
        </w:numPr>
        <w:rPr>
          <w:b w:val="0"/>
        </w:rPr>
      </w:pPr>
      <w:bookmarkStart w:id="74" w:name="the-biotin-benzophenone-is-photo-active-"/>
      <w:bookmarkEnd w:id="74"/>
      <w:r w:rsidRPr="003E0607">
        <w:rPr>
          <w:b w:val="0"/>
        </w:rPr>
        <w:t xml:space="preserve">note: </w:t>
      </w:r>
      <w:r w:rsidR="00CF29C0" w:rsidRPr="003E0607">
        <w:rPr>
          <w:b w:val="0"/>
        </w:rPr>
        <w:t>the biotin-benzophenone is photo-activ</w:t>
      </w:r>
      <w:ins w:id="75" w:author="Ewald, Sarah (se2s)" w:date="2019-08-20T09:47:00Z">
        <w:r w:rsidR="00161847">
          <w:rPr>
            <w:b w:val="0"/>
          </w:rPr>
          <w:t>ated by UV wavelengths (</w:t>
        </w:r>
      </w:ins>
      <w:del w:id="76" w:author="Ewald, Sarah (se2s)" w:date="2019-08-20T09:47:00Z">
        <w:r w:rsidR="00CF29C0" w:rsidRPr="003E0607" w:rsidDel="00161847">
          <w:rPr>
            <w:b w:val="0"/>
          </w:rPr>
          <w:delText xml:space="preserve">e under </w:delText>
        </w:r>
      </w:del>
      <w:r w:rsidR="00CF29C0" w:rsidRPr="003E0607">
        <w:rPr>
          <w:b w:val="0"/>
        </w:rPr>
        <w:t>two-photon excitation at 720 nm</w:t>
      </w:r>
      <w:ins w:id="77" w:author="Ewald, Sarah (se2s)" w:date="2019-08-20T09:48:00Z">
        <w:r w:rsidR="00161847">
          <w:rPr>
            <w:b w:val="0"/>
          </w:rPr>
          <w:t>)</w:t>
        </w:r>
      </w:ins>
      <w:r w:rsidRPr="003E0607">
        <w:rPr>
          <w:b w:val="0"/>
        </w:rPr>
        <w:t xml:space="preserve"> so shielding the sample from daylight is essential.</w:t>
      </w:r>
    </w:p>
    <w:p w14:paraId="49F347F6" w14:textId="5101AF89" w:rsidR="00850240" w:rsidRDefault="00CF29C0">
      <w:pPr>
        <w:pStyle w:val="Heading3"/>
      </w:pPr>
      <w:bookmarkStart w:id="78" w:name="photo-labeling-on-microscope"/>
      <w:bookmarkEnd w:id="78"/>
      <w:r>
        <w:t>2</w:t>
      </w:r>
      <w:r w:rsidR="006310F1">
        <w:t>.</w:t>
      </w:r>
      <w:r>
        <w:t xml:space="preserve"> </w:t>
      </w:r>
      <w:del w:id="79" w:author="Ewald, Sarah (se2s)" w:date="2019-08-20T09:48:00Z">
        <w:r w:rsidDel="00161847">
          <w:delText>photo</w:delText>
        </w:r>
      </w:del>
      <w:ins w:id="80" w:author="Ewald, Sarah (se2s)" w:date="2019-08-20T09:48:00Z">
        <w:r w:rsidR="00161847">
          <w:t>Photo</w:t>
        </w:r>
      </w:ins>
      <w:r>
        <w:t xml:space="preserve">-labeling on </w:t>
      </w:r>
      <w:r w:rsidR="006310F1">
        <w:t xml:space="preserve">the </w:t>
      </w:r>
      <w:r>
        <w:t>microscope</w:t>
      </w:r>
    </w:p>
    <w:p w14:paraId="0F944111" w14:textId="77777777" w:rsidR="006310F1" w:rsidRDefault="00CF29C0">
      <w:pPr>
        <w:pStyle w:val="Heading3"/>
        <w:rPr>
          <w:b w:val="0"/>
        </w:rPr>
      </w:pPr>
      <w:bookmarkStart w:id="81" w:name="load-the-slide-on-microscope-we-use-zeis"/>
      <w:bookmarkEnd w:id="81"/>
      <w:r w:rsidRPr="003E0607">
        <w:rPr>
          <w:b w:val="0"/>
        </w:rPr>
        <w:t xml:space="preserve">2.1 </w:t>
      </w:r>
      <w:r w:rsidR="006310F1">
        <w:rPr>
          <w:b w:val="0"/>
        </w:rPr>
        <w:t xml:space="preserve">Prepare the LSM for imaging and </w:t>
      </w:r>
      <w:r w:rsidRPr="003E0607">
        <w:rPr>
          <w:b w:val="0"/>
        </w:rPr>
        <w:t xml:space="preserve">load the slide on microscope </w:t>
      </w:r>
      <w:r w:rsidR="006310F1">
        <w:rPr>
          <w:b w:val="0"/>
        </w:rPr>
        <w:t xml:space="preserve">stage </w:t>
      </w:r>
    </w:p>
    <w:p w14:paraId="3A9C118D" w14:textId="304C8BE8" w:rsidR="00284E07" w:rsidRPr="00161847" w:rsidRDefault="00284E07" w:rsidP="00284E07">
      <w:pPr>
        <w:pStyle w:val="BodyText"/>
        <w:numPr>
          <w:ilvl w:val="0"/>
          <w:numId w:val="53"/>
        </w:numPr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r w:rsidRPr="00161847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The specifications of our microscope</w:t>
      </w:r>
      <w:ins w:id="82" w:author="Ewald, Sarah (se2s)" w:date="2019-08-20T09:49:00Z">
        <w:r w:rsidR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:</w:t>
        </w:r>
      </w:ins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406"/>
        <w:gridCol w:w="6224"/>
      </w:tblGrid>
      <w:tr w:rsidR="00284E07" w:rsidRPr="00284E07" w14:paraId="7E9094D9" w14:textId="77777777" w:rsidTr="00161847">
        <w:tc>
          <w:tcPr>
            <w:tcW w:w="2448" w:type="dxa"/>
          </w:tcPr>
          <w:p w14:paraId="63487EE6" w14:textId="49021643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Models</w:t>
            </w:r>
          </w:p>
        </w:tc>
        <w:tc>
          <w:tcPr>
            <w:tcW w:w="6408" w:type="dxa"/>
          </w:tcPr>
          <w:p w14:paraId="6F3926C0" w14:textId="694ADE0E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Zeiss LSM 880</w:t>
            </w:r>
          </w:p>
        </w:tc>
      </w:tr>
      <w:tr w:rsidR="00284E07" w:rsidRPr="00284E07" w14:paraId="3A8FCB90" w14:textId="77777777" w:rsidTr="00161847">
        <w:tc>
          <w:tcPr>
            <w:tcW w:w="2448" w:type="dxa"/>
          </w:tcPr>
          <w:p w14:paraId="0BAB47D7" w14:textId="21C431DD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Detectors</w:t>
            </w:r>
          </w:p>
        </w:tc>
        <w:tc>
          <w:tcPr>
            <w:tcW w:w="6408" w:type="dxa"/>
          </w:tcPr>
          <w:p w14:paraId="44EFB216" w14:textId="563898C5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PMT and </w:t>
            </w:r>
            <w:proofErr w:type="spellStart"/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Airy</w:t>
            </w: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s</w:t>
            </w: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can</w:t>
            </w:r>
            <w:proofErr w:type="spellEnd"/>
            <w:r w:rsidR="005A1FC8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(LSM 880)</w:t>
            </w:r>
          </w:p>
        </w:tc>
      </w:tr>
      <w:tr w:rsidR="00284E07" w:rsidRPr="00284E07" w14:paraId="61EBD733" w14:textId="77777777" w:rsidTr="00161847">
        <w:tc>
          <w:tcPr>
            <w:tcW w:w="2448" w:type="dxa"/>
          </w:tcPr>
          <w:p w14:paraId="3981176C" w14:textId="5AC2C8CC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Two-photon Laser</w:t>
            </w:r>
          </w:p>
        </w:tc>
        <w:tc>
          <w:tcPr>
            <w:tcW w:w="6408" w:type="dxa"/>
          </w:tcPr>
          <w:p w14:paraId="286C6859" w14:textId="5C06D4D7" w:rsidR="00284E07" w:rsidRPr="00161847" w:rsidRDefault="008529C0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720-930 nm (</w:t>
            </w:r>
            <w:r w:rsidR="00424CAF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Coherent</w:t>
            </w:r>
            <w:r w:rsidR="00424CAF">
              <w:rPr>
                <w:rFonts w:asciiTheme="majorHAnsi" w:eastAsiaTheme="majorEastAsia" w:hAnsiTheme="majorHAnsi" w:cstheme="majorHAnsi"/>
                <w:bCs/>
                <w:color w:val="4F81BD" w:themeColor="accent1"/>
                <w:sz w:val="28"/>
                <w:szCs w:val="28"/>
              </w:rPr>
              <w:t>®</w:t>
            </w:r>
            <w:r w:rsidR="00424CAF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Chameleon Ultra</w:t>
            </w: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)</w:t>
            </w:r>
          </w:p>
        </w:tc>
      </w:tr>
      <w:tr w:rsidR="00284E07" w:rsidRPr="00284E07" w14:paraId="0AC59B3F" w14:textId="77777777" w:rsidTr="00161847">
        <w:tc>
          <w:tcPr>
            <w:tcW w:w="2448" w:type="dxa"/>
          </w:tcPr>
          <w:p w14:paraId="2FABBA90" w14:textId="7EFE72A4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Invisible Laser</w:t>
            </w:r>
          </w:p>
        </w:tc>
        <w:tc>
          <w:tcPr>
            <w:tcW w:w="6408" w:type="dxa"/>
          </w:tcPr>
          <w:p w14:paraId="6A20E387" w14:textId="726FEF71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405 nm</w:t>
            </w:r>
            <w:r w:rsidR="008529C0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(LSM 880)</w:t>
            </w:r>
          </w:p>
        </w:tc>
      </w:tr>
      <w:tr w:rsidR="00284E07" w:rsidRPr="00284E07" w14:paraId="68B3C094" w14:textId="77777777" w:rsidTr="00161847">
        <w:tc>
          <w:tcPr>
            <w:tcW w:w="2448" w:type="dxa"/>
          </w:tcPr>
          <w:p w14:paraId="59E17443" w14:textId="45D6D27D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Visible Laser</w:t>
            </w:r>
          </w:p>
        </w:tc>
        <w:tc>
          <w:tcPr>
            <w:tcW w:w="6408" w:type="dxa"/>
          </w:tcPr>
          <w:p w14:paraId="393606E8" w14:textId="524F0E36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458, 488, 514, 543, 594, 633</w:t>
            </w: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nm</w:t>
            </w:r>
            <w:r w:rsidR="008529C0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(LSM 88</w:t>
            </w:r>
            <w:r w:rsidR="005A1FC8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0</w:t>
            </w:r>
            <w:r w:rsidR="008529C0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)</w:t>
            </w:r>
          </w:p>
        </w:tc>
      </w:tr>
    </w:tbl>
    <w:p w14:paraId="0C49DD06" w14:textId="11EF2D5F" w:rsidR="00AD17B8" w:rsidDel="00502516" w:rsidRDefault="00AD17B8">
      <w:pPr>
        <w:pStyle w:val="BodyText"/>
        <w:numPr>
          <w:ilvl w:val="0"/>
          <w:numId w:val="53"/>
        </w:numPr>
        <w:rPr>
          <w:del w:id="83" w:author="Ewald, Sarah (se2s)" w:date="2019-08-20T09:4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r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lastRenderedPageBreak/>
        <w:t>Objective</w:t>
      </w:r>
      <w:ins w:id="84" w:author="Ewald, Sarah (se2s)" w:date="2019-08-20T09:48:00Z">
        <w:r w:rsidR="00502516" w:rsidRPr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s</w:t>
        </w:r>
      </w:ins>
      <w:del w:id="85" w:author="Ewald, Sarah (se2s)" w:date="2019-08-20T09:48:00Z">
        <w:r w:rsidRPr="00502516" w:rsidDel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 xml:space="preserve"> lens installed</w:delText>
        </w:r>
        <w:r w:rsidR="00B01B86" w:rsidRPr="00502516" w:rsidDel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 xml:space="preserve"> as below.</w:delText>
        </w:r>
      </w:del>
      <w:ins w:id="86" w:author="Ewald, Sarah (se2s)" w:date="2019-08-20T09:48:00Z">
        <w:r w:rsidR="00502516" w:rsidRPr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:</w:t>
        </w:r>
      </w:ins>
      <w:r w:rsidR="00B01B86"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</w:t>
      </w:r>
      <w:del w:id="87" w:author="Ewald, Sarah (se2s)" w:date="2019-08-20T09:49:00Z">
        <w:r w:rsidR="00B01B86" w:rsidDel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We usually use 25X oil immersion objective lens for STOMP.</w:delText>
        </w:r>
      </w:del>
    </w:p>
    <w:p w14:paraId="5A447FFD" w14:textId="77777777" w:rsidR="00502516" w:rsidRDefault="00502516" w:rsidP="00161847">
      <w:pPr>
        <w:pStyle w:val="BodyText"/>
        <w:numPr>
          <w:ilvl w:val="0"/>
          <w:numId w:val="53"/>
        </w:numPr>
        <w:rPr>
          <w:ins w:id="88" w:author="Ewald, Sarah (se2s)" w:date="2019-08-20T09:4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</w:p>
    <w:p w14:paraId="6EE7C5F9" w14:textId="150FF56C" w:rsidR="00AD17B8" w:rsidRDefault="00AD17B8" w:rsidP="00502516">
      <w:pPr>
        <w:pStyle w:val="BodyText"/>
        <w:ind w:left="720"/>
        <w:rPr>
          <w:ins w:id="89" w:author="Ewald, Sarah (se2s)" w:date="2019-08-20T09:4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r w:rsidRPr="00AD17B8">
        <w:rPr>
          <w:rFonts w:asciiTheme="majorHAnsi" w:eastAsiaTheme="majorEastAsia" w:hAnsiTheme="majorHAnsi" w:cstheme="majorBidi"/>
          <w:bCs/>
          <w:noProof/>
          <w:color w:val="4F81BD" w:themeColor="accent1"/>
          <w:sz w:val="28"/>
          <w:szCs w:val="28"/>
        </w:rPr>
        <w:drawing>
          <wp:inline distT="0" distB="0" distL="0" distR="0" wp14:anchorId="6B179AD8" wp14:editId="2578A0BB">
            <wp:extent cx="3047561" cy="2625436"/>
            <wp:effectExtent l="0" t="0" r="0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2208" t="56232" r="73180" b="21392"/>
                    <a:stretch/>
                  </pic:blipFill>
                  <pic:spPr bwMode="auto">
                    <a:xfrm>
                      <a:off x="0" y="0"/>
                      <a:ext cx="3088090" cy="266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6AE84" w14:textId="4E601F1D" w:rsidR="00502516" w:rsidRDefault="00502516">
      <w:pPr>
        <w:pStyle w:val="BodyText"/>
        <w:rPr>
          <w:ins w:id="90" w:author="Ewald, Sarah (se2s)" w:date="2019-08-20T09:4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pPrChange w:id="91" w:author="Ewald, Sarah (se2s)" w:date="2019-08-20T09:49:00Z">
          <w:pPr>
            <w:pStyle w:val="BodyText"/>
            <w:numPr>
              <w:numId w:val="53"/>
            </w:numPr>
            <w:ind w:left="720" w:hanging="360"/>
          </w:pPr>
        </w:pPrChange>
      </w:pPr>
      <w:ins w:id="92" w:author="Ewald, Sarah (se2s)" w:date="2019-08-20T09:49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For this protocol the 25X oil immersion objective lens is used for STOMP. However, </w:t>
        </w:r>
      </w:ins>
      <w:ins w:id="93" w:author="Ewald, Sarah (se2s)" w:date="2019-08-20T09:50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alternative </w:t>
        </w:r>
      </w:ins>
      <w:ins w:id="94" w:author="Ewald, Sarah (se2s)" w:date="2019-08-20T09:49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10</w:t>
        </w:r>
      </w:ins>
      <w:ins w:id="95" w:author="Ewald, Sarah (se2s)" w:date="2019-08-20T09:50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x or 20x water/oil emersion lenses can be substituted. </w:t>
        </w:r>
      </w:ins>
    </w:p>
    <w:p w14:paraId="2046EDD4" w14:textId="77777777" w:rsidR="00502516" w:rsidRPr="00502516" w:rsidDel="00502516" w:rsidRDefault="00502516" w:rsidP="00502516">
      <w:pPr>
        <w:pStyle w:val="BodyText"/>
        <w:ind w:left="720"/>
        <w:rPr>
          <w:del w:id="96" w:author="Ewald, Sarah (se2s)" w:date="2019-08-20T09:50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</w:p>
    <w:p w14:paraId="2BA0C596" w14:textId="77777777" w:rsidR="00284E07" w:rsidRPr="00284E07" w:rsidRDefault="00284E07" w:rsidP="00161847">
      <w:pPr>
        <w:pStyle w:val="BodyText"/>
      </w:pPr>
    </w:p>
    <w:p w14:paraId="4D681938" w14:textId="6044CE1F" w:rsidR="00850240" w:rsidRPr="003E0607" w:rsidRDefault="0019614A" w:rsidP="003E0607">
      <w:pPr>
        <w:pStyle w:val="Heading3"/>
        <w:numPr>
          <w:ilvl w:val="1"/>
          <w:numId w:val="51"/>
        </w:numPr>
        <w:rPr>
          <w:b w:val="0"/>
        </w:rPr>
      </w:pPr>
      <w:bookmarkStart w:id="97" w:name="start-the-applications-on-windows"/>
      <w:bookmarkEnd w:id="97"/>
      <w:r>
        <w:rPr>
          <w:b w:val="0"/>
        </w:rPr>
        <w:t xml:space="preserve"> </w:t>
      </w:r>
      <w:r w:rsidR="006310F1" w:rsidRPr="00401F7C">
        <w:rPr>
          <w:b w:val="0"/>
        </w:rPr>
        <w:t xml:space="preserve">Open </w:t>
      </w:r>
      <w:r w:rsidR="00CF29C0" w:rsidRPr="003E0607">
        <w:rPr>
          <w:b w:val="0"/>
          <w:bCs w:val="0"/>
        </w:rPr>
        <w:t>the applications on Windows:</w:t>
      </w:r>
      <w:r w:rsidR="006310F1" w:rsidRPr="00401F7C">
        <w:rPr>
          <w:b w:val="0"/>
        </w:rPr>
        <w:t xml:space="preserve"> </w:t>
      </w:r>
      <w:bookmarkStart w:id="98" w:name="zen-black-imagejfiji-spyder-sikulix-chro"/>
      <w:bookmarkEnd w:id="98"/>
      <w:r w:rsidR="00CF29C0" w:rsidRPr="003E0607">
        <w:rPr>
          <w:b w:val="0"/>
        </w:rPr>
        <w:t>ZEN Black</w:t>
      </w:r>
      <w:r w:rsidR="00AC5379">
        <w:rPr>
          <w:b w:val="0"/>
        </w:rPr>
        <w:t>,</w:t>
      </w:r>
      <w:r w:rsidR="00CF29C0" w:rsidRPr="003E0607">
        <w:rPr>
          <w:b w:val="0"/>
        </w:rPr>
        <w:t xml:space="preserve"> Fiji</w:t>
      </w:r>
      <w:r w:rsidR="00AC5379">
        <w:rPr>
          <w:b w:val="0"/>
        </w:rPr>
        <w:t>,</w:t>
      </w:r>
      <w:r w:rsidR="00CF29C0" w:rsidRPr="003E0607">
        <w:rPr>
          <w:b w:val="0"/>
        </w:rPr>
        <w:t xml:space="preserve"> Spyder</w:t>
      </w:r>
      <w:r w:rsidR="00AC5379">
        <w:rPr>
          <w:b w:val="0"/>
        </w:rPr>
        <w:t>,</w:t>
      </w:r>
      <w:r w:rsidR="00CF29C0" w:rsidRPr="003E0607">
        <w:rPr>
          <w:b w:val="0"/>
        </w:rPr>
        <w:t xml:space="preserve"> </w:t>
      </w:r>
      <w:proofErr w:type="spellStart"/>
      <w:r w:rsidR="00CF29C0" w:rsidRPr="003E0607">
        <w:rPr>
          <w:b w:val="0"/>
        </w:rPr>
        <w:t>Sikulix</w:t>
      </w:r>
      <w:proofErr w:type="spellEnd"/>
      <w:r w:rsidR="00AC5379">
        <w:rPr>
          <w:b w:val="0"/>
        </w:rPr>
        <w:t>, and</w:t>
      </w:r>
      <w:r w:rsidR="00CF29C0" w:rsidRPr="003E0607">
        <w:rPr>
          <w:b w:val="0"/>
        </w:rPr>
        <w:t xml:space="preserve"> Chrome</w:t>
      </w:r>
      <w:ins w:id="99" w:author="Ewald, Sarah (se2s)" w:date="2019-08-20T09:50:00Z">
        <w:r w:rsidR="00502516">
          <w:rPr>
            <w:b w:val="0"/>
          </w:rPr>
          <w:t>.</w:t>
        </w:r>
      </w:ins>
    </w:p>
    <w:p w14:paraId="2D9C4C97" w14:textId="776F7A94" w:rsidR="00850240" w:rsidRPr="003E0607" w:rsidRDefault="00401F7C" w:rsidP="003E0607">
      <w:pPr>
        <w:pStyle w:val="Heading3"/>
        <w:numPr>
          <w:ilvl w:val="0"/>
          <w:numId w:val="52"/>
        </w:numPr>
        <w:rPr>
          <w:b w:val="0"/>
        </w:rPr>
      </w:pPr>
      <w:bookmarkStart w:id="100" w:name="the-layout-on-our-pc-screen."/>
      <w:bookmarkEnd w:id="100"/>
      <w:r w:rsidRPr="00401F7C">
        <w:rPr>
          <w:b w:val="0"/>
        </w:rPr>
        <w:t>Ple</w:t>
      </w:r>
      <w:r w:rsidRPr="00AC5379">
        <w:rPr>
          <w:b w:val="0"/>
        </w:rPr>
        <w:t>ase refer to the following layout in Zen Black GUI</w:t>
      </w:r>
      <w:r w:rsidR="00CF29C0" w:rsidRPr="003E0607">
        <w:rPr>
          <w:b w:val="0"/>
        </w:rPr>
        <w:t>.</w:t>
      </w:r>
    </w:p>
    <w:p w14:paraId="60331A97" w14:textId="77777777" w:rsidR="00850240" w:rsidRPr="00401F7C" w:rsidRDefault="00CF29C0">
      <w:pPr>
        <w:pStyle w:val="Compact"/>
        <w:numPr>
          <w:ilvl w:val="0"/>
          <w:numId w:val="2"/>
        </w:numPr>
      </w:pPr>
      <w:r w:rsidRPr="00401F7C">
        <w:rPr>
          <w:noProof/>
        </w:rPr>
        <w:drawing>
          <wp:inline distT="0" distB="0" distL="0" distR="0" wp14:anchorId="1964DA4F" wp14:editId="4D17C637">
            <wp:extent cx="5334000" cy="3009196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1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441DB4" w14:textId="4E66F7D3" w:rsidR="00401F7C" w:rsidRPr="003E0607" w:rsidRDefault="00401F7C">
      <w:pPr>
        <w:pStyle w:val="Heading3"/>
        <w:numPr>
          <w:ilvl w:val="1"/>
          <w:numId w:val="14"/>
        </w:numPr>
        <w:rPr>
          <w:b w:val="0"/>
        </w:rPr>
      </w:pPr>
      <w:bookmarkStart w:id="101" w:name="the-image-above-shows-the-gui-of-zen-bla"/>
      <w:bookmarkEnd w:id="101"/>
      <w:r w:rsidRPr="003E0607">
        <w:rPr>
          <w:b w:val="0"/>
          <w:bCs w:val="0"/>
        </w:rPr>
        <w:lastRenderedPageBreak/>
        <w:t>Note: ZEN Black GUI occupies the whole screen all the time. Other applications either sit on its top temporarily or hide in the background.</w:t>
      </w:r>
      <w:bookmarkStart w:id="102" w:name="zen-black-gui-occupies-the-whole-screen-"/>
      <w:bookmarkStart w:id="103" w:name="other-applications-either-sit-on-its-top"/>
      <w:bookmarkStart w:id="104" w:name="block-1-choose-a-multi-dimensional-exper"/>
      <w:bookmarkEnd w:id="102"/>
      <w:bookmarkEnd w:id="103"/>
      <w:bookmarkEnd w:id="104"/>
    </w:p>
    <w:p w14:paraId="70173334" w14:textId="2B16B137" w:rsidR="00850240" w:rsidRPr="003E0607" w:rsidRDefault="00401F7C">
      <w:pPr>
        <w:pStyle w:val="Heading3"/>
        <w:numPr>
          <w:ilvl w:val="1"/>
          <w:numId w:val="14"/>
        </w:numPr>
        <w:rPr>
          <w:b w:val="0"/>
        </w:rPr>
      </w:pPr>
      <w:r w:rsidRPr="003E0607">
        <w:rPr>
          <w:b w:val="0"/>
        </w:rPr>
        <w:t>B</w:t>
      </w:r>
      <w:r w:rsidR="00CF29C0" w:rsidRPr="003E0607">
        <w:rPr>
          <w:b w:val="0"/>
        </w:rPr>
        <w:t>lock 1: choose a multi-dimensional experiment</w:t>
      </w:r>
      <w:r w:rsidRPr="003E0607">
        <w:rPr>
          <w:b w:val="0"/>
        </w:rPr>
        <w:t xml:space="preserve"> by checking </w:t>
      </w:r>
      <w:ins w:id="105" w:author="Ewald, Sarah (se2s)" w:date="2019-08-20T09:51:00Z">
        <w:r w:rsidR="00502516">
          <w:rPr>
            <w:b w:val="0"/>
          </w:rPr>
          <w:t xml:space="preserve">the </w:t>
        </w:r>
      </w:ins>
      <w:r w:rsidRPr="003E0607">
        <w:rPr>
          <w:b w:val="0"/>
        </w:rPr>
        <w:t>“Positions”</w:t>
      </w:r>
      <w:ins w:id="106" w:author="Ewald, Sarah (se2s)" w:date="2019-08-20T09:51:00Z">
        <w:r w:rsidR="00502516">
          <w:rPr>
            <w:b w:val="0"/>
          </w:rPr>
          <w:t xml:space="preserve"> box.</w:t>
        </w:r>
      </w:ins>
    </w:p>
    <w:p w14:paraId="451446EE" w14:textId="77777777" w:rsidR="00850240" w:rsidRPr="00397688" w:rsidRDefault="00CF29C0">
      <w:pPr>
        <w:pStyle w:val="Compact"/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241C0AB1" wp14:editId="62D2F28E">
            <wp:extent cx="3971925" cy="17526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1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F1E7D0" w14:textId="0B85A895" w:rsidR="00850240" w:rsidRPr="003E0607" w:rsidRDefault="00401F7C">
      <w:pPr>
        <w:pStyle w:val="Heading3"/>
        <w:numPr>
          <w:ilvl w:val="1"/>
          <w:numId w:val="16"/>
        </w:numPr>
        <w:rPr>
          <w:b w:val="0"/>
        </w:rPr>
      </w:pPr>
      <w:bookmarkStart w:id="107" w:name="block-2-set-up-the-lasers-required-by-th"/>
      <w:bookmarkEnd w:id="107"/>
      <w:r w:rsidRPr="003E0607">
        <w:rPr>
          <w:b w:val="0"/>
        </w:rPr>
        <w:t>B</w:t>
      </w:r>
      <w:r w:rsidR="00CF29C0" w:rsidRPr="003E0607">
        <w:rPr>
          <w:b w:val="0"/>
        </w:rPr>
        <w:t xml:space="preserve">lock 2: set up the lasers </w:t>
      </w:r>
      <w:del w:id="108" w:author="Ewald, Sarah (se2s)" w:date="2019-08-20T09:51:00Z">
        <w:r w:rsidR="00CF29C0" w:rsidRPr="003E0607" w:rsidDel="00502516">
          <w:rPr>
            <w:b w:val="0"/>
          </w:rPr>
          <w:delText xml:space="preserve">required </w:delText>
        </w:r>
      </w:del>
      <w:ins w:id="109" w:author="Ewald, Sarah (se2s)" w:date="2019-08-20T09:51:00Z">
        <w:r w:rsidR="00502516">
          <w:rPr>
            <w:b w:val="0"/>
          </w:rPr>
          <w:t xml:space="preserve">used for </w:t>
        </w:r>
      </w:ins>
      <w:del w:id="110" w:author="Ewald, Sarah (se2s)" w:date="2019-08-20T09:51:00Z">
        <w:r w:rsidR="00CF29C0" w:rsidRPr="003E0607" w:rsidDel="00502516">
          <w:rPr>
            <w:b w:val="0"/>
          </w:rPr>
          <w:delText xml:space="preserve">by </w:delText>
        </w:r>
      </w:del>
      <w:r w:rsidR="00CF29C0" w:rsidRPr="003E0607">
        <w:rPr>
          <w:b w:val="0"/>
        </w:rPr>
        <w:t>the experiment.</w:t>
      </w:r>
      <w:r w:rsidRPr="003E0607">
        <w:rPr>
          <w:b w:val="0"/>
        </w:rPr>
        <w:t xml:space="preserve"> These include the visible light lasers for image acquisition (here we use 488) and the multi-photon source (Chameleon) tuned to 720nm for photolabeling.</w:t>
      </w:r>
    </w:p>
    <w:p w14:paraId="4A9FBBA3" w14:textId="77777777" w:rsidR="00850240" w:rsidRPr="00397688" w:rsidRDefault="00CF29C0">
      <w:pPr>
        <w:pStyle w:val="Compact"/>
        <w:numPr>
          <w:ilvl w:val="0"/>
          <w:numId w:val="2"/>
        </w:numPr>
      </w:pPr>
      <w:bookmarkStart w:id="111" w:name="i.e.488-nm-laser-for-af-488-dye-720-nm-f"/>
      <w:bookmarkEnd w:id="111"/>
      <w:r w:rsidRPr="00397688">
        <w:rPr>
          <w:noProof/>
        </w:rPr>
        <w:drawing>
          <wp:inline distT="0" distB="0" distL="0" distR="0" wp14:anchorId="51B00BA6" wp14:editId="69BBC5E1">
            <wp:extent cx="5038725" cy="23526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2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E42B7" w14:textId="4794E6C7" w:rsidR="00850240" w:rsidRPr="003E0607" w:rsidRDefault="00401F7C">
      <w:pPr>
        <w:pStyle w:val="Heading3"/>
        <w:numPr>
          <w:ilvl w:val="1"/>
          <w:numId w:val="18"/>
        </w:numPr>
        <w:rPr>
          <w:b w:val="0"/>
        </w:rPr>
      </w:pPr>
      <w:bookmarkStart w:id="112" w:name="block-3-setup-the-autofocus"/>
      <w:bookmarkEnd w:id="112"/>
      <w:r w:rsidRPr="003E0607">
        <w:rPr>
          <w:b w:val="0"/>
        </w:rPr>
        <w:lastRenderedPageBreak/>
        <w:t>B</w:t>
      </w:r>
      <w:r w:rsidR="00CF29C0" w:rsidRPr="003E0607">
        <w:rPr>
          <w:b w:val="0"/>
        </w:rPr>
        <w:t>lock 3: setup the autofocus</w:t>
      </w:r>
      <w:r w:rsidRPr="003E0607">
        <w:rPr>
          <w:b w:val="0"/>
        </w:rPr>
        <w:t xml:space="preserve"> by checking the “Autofocus every n Position” box and set the pulldown menu to 1</w:t>
      </w:r>
    </w:p>
    <w:p w14:paraId="0B8252E8" w14:textId="77777777" w:rsidR="00850240" w:rsidRPr="00397688" w:rsidRDefault="00CF29C0">
      <w:pPr>
        <w:pStyle w:val="Compact"/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63A33C20" wp14:editId="08468D57">
            <wp:extent cx="5334000" cy="219684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3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6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B33B77" w14:textId="30D6559B" w:rsidR="00850240" w:rsidRPr="003E0607" w:rsidRDefault="00AC5379">
      <w:pPr>
        <w:pStyle w:val="Heading3"/>
        <w:numPr>
          <w:ilvl w:val="1"/>
          <w:numId w:val="19"/>
        </w:numPr>
        <w:rPr>
          <w:b w:val="0"/>
        </w:rPr>
      </w:pPr>
      <w:bookmarkStart w:id="113" w:name="block-4-the-panel-to-load-multiple-posit"/>
      <w:bookmarkEnd w:id="113"/>
      <w:r w:rsidRPr="003E0607">
        <w:rPr>
          <w:b w:val="0"/>
        </w:rPr>
        <w:t>B</w:t>
      </w:r>
      <w:r w:rsidR="00CF29C0" w:rsidRPr="003E0607">
        <w:rPr>
          <w:b w:val="0"/>
        </w:rPr>
        <w:t>lock 4: th</w:t>
      </w:r>
      <w:r w:rsidR="00397688">
        <w:rPr>
          <w:b w:val="0"/>
        </w:rPr>
        <w:t>is</w:t>
      </w:r>
      <w:r w:rsidR="00CF29C0" w:rsidRPr="003E0607">
        <w:rPr>
          <w:b w:val="0"/>
        </w:rPr>
        <w:t xml:space="preserve"> panel </w:t>
      </w:r>
      <w:r w:rsidR="00397688">
        <w:rPr>
          <w:b w:val="0"/>
        </w:rPr>
        <w:t xml:space="preserve">will be used </w:t>
      </w:r>
      <w:r w:rsidR="00CF29C0" w:rsidRPr="003E0607">
        <w:rPr>
          <w:b w:val="0"/>
        </w:rPr>
        <w:t xml:space="preserve">to </w:t>
      </w:r>
      <w:r w:rsidR="00397688">
        <w:rPr>
          <w:b w:val="0"/>
        </w:rPr>
        <w:t xml:space="preserve">define </w:t>
      </w:r>
      <w:r w:rsidR="00733E04">
        <w:rPr>
          <w:b w:val="0"/>
        </w:rPr>
        <w:t xml:space="preserve">the boundary positions of </w:t>
      </w:r>
      <w:del w:id="114" w:author="Ewald, Sarah (se2s)" w:date="2019-08-20T09:52:00Z">
        <w:r w:rsidR="00733E04" w:rsidDel="00502516">
          <w:rPr>
            <w:b w:val="0"/>
          </w:rPr>
          <w:delText>a surface</w:delText>
        </w:r>
      </w:del>
      <w:ins w:id="115" w:author="Ewald, Sarah (se2s)" w:date="2019-08-20T09:52:00Z">
        <w:r w:rsidR="00502516">
          <w:rPr>
            <w:b w:val="0"/>
          </w:rPr>
          <w:t>the sample. A</w:t>
        </w:r>
      </w:ins>
      <w:r w:rsidR="00733E04">
        <w:rPr>
          <w:b w:val="0"/>
        </w:rPr>
        <w:t xml:space="preserve"> </w:t>
      </w:r>
      <w:ins w:id="116" w:author="Ewald, Sarah (se2s)" w:date="2019-08-20T09:52:00Z">
        <w:r w:rsidR="00502516">
          <w:rPr>
            <w:b w:val="0"/>
          </w:rPr>
          <w:t xml:space="preserve">Python Script </w:t>
        </w:r>
      </w:ins>
      <w:del w:id="117" w:author="Ewald, Sarah (se2s)" w:date="2019-08-20T09:52:00Z">
        <w:r w:rsidR="00733E04" w:rsidDel="00502516">
          <w:rPr>
            <w:b w:val="0"/>
          </w:rPr>
          <w:delText xml:space="preserve">and </w:delText>
        </w:r>
      </w:del>
      <w:ins w:id="118" w:author="Ewald, Sarah (se2s)" w:date="2019-08-20T09:52:00Z">
        <w:r w:rsidR="00502516">
          <w:rPr>
            <w:b w:val="0"/>
          </w:rPr>
          <w:t xml:space="preserve">will load </w:t>
        </w:r>
      </w:ins>
      <w:proofErr w:type="spellStart"/>
      <w:r w:rsidR="00733E04">
        <w:rPr>
          <w:b w:val="0"/>
        </w:rPr>
        <w:t>load</w:t>
      </w:r>
      <w:proofErr w:type="spellEnd"/>
      <w:r w:rsidR="00733E04">
        <w:rPr>
          <w:b w:val="0"/>
        </w:rPr>
        <w:t xml:space="preserve"> </w:t>
      </w:r>
      <w:r w:rsidR="00397688">
        <w:rPr>
          <w:b w:val="0"/>
        </w:rPr>
        <w:t>a tile array of</w:t>
      </w:r>
      <w:ins w:id="119" w:author="Ewald, Sarah (se2s)" w:date="2019-08-20T09:52:00Z">
        <w:r w:rsidR="00502516">
          <w:rPr>
            <w:b w:val="0"/>
          </w:rPr>
          <w:t xml:space="preserve"> the</w:t>
        </w:r>
      </w:ins>
      <w:r w:rsidR="00397688">
        <w:rPr>
          <w:b w:val="0"/>
        </w:rPr>
        <w:t xml:space="preserve"> </w:t>
      </w:r>
      <w:r w:rsidR="00733E04">
        <w:rPr>
          <w:b w:val="0"/>
        </w:rPr>
        <w:t xml:space="preserve">imputed </w:t>
      </w:r>
      <w:ins w:id="120" w:author="Ewald, Sarah (se2s)" w:date="2019-08-20T09:53:00Z">
        <w:r w:rsidR="00502516">
          <w:rPr>
            <w:b w:val="0"/>
          </w:rPr>
          <w:t xml:space="preserve">surface boundary </w:t>
        </w:r>
      </w:ins>
      <w:r w:rsidR="00CF29C0" w:rsidRPr="003E0607">
        <w:rPr>
          <w:b w:val="0"/>
        </w:rPr>
        <w:t>positions</w:t>
      </w:r>
      <w:r w:rsidR="00733E04">
        <w:rPr>
          <w:b w:val="0"/>
        </w:rPr>
        <w:t xml:space="preserve"> </w:t>
      </w:r>
      <w:del w:id="121" w:author="Ewald, Sarah (se2s)" w:date="2019-08-20T09:53:00Z">
        <w:r w:rsidR="00733E04" w:rsidDel="00502516">
          <w:rPr>
            <w:b w:val="0"/>
          </w:rPr>
          <w:delText xml:space="preserve">by a </w:delText>
        </w:r>
      </w:del>
      <w:del w:id="122" w:author="Ewald, Sarah (se2s)" w:date="2019-08-20T09:52:00Z">
        <w:r w:rsidR="00733E04" w:rsidDel="00502516">
          <w:rPr>
            <w:b w:val="0"/>
          </w:rPr>
          <w:delText xml:space="preserve">Python Script </w:delText>
        </w:r>
      </w:del>
      <w:del w:id="123" w:author="Ewald, Sarah (se2s)" w:date="2019-08-20T09:53:00Z">
        <w:r w:rsidR="00397688" w:rsidDel="00502516">
          <w:rPr>
            <w:b w:val="0"/>
          </w:rPr>
          <w:delText>across the s</w:delText>
        </w:r>
        <w:r w:rsidR="00733E04" w:rsidDel="00502516">
          <w:rPr>
            <w:b w:val="0"/>
          </w:rPr>
          <w:delText>urface</w:delText>
        </w:r>
        <w:r w:rsidR="00397688" w:rsidDel="00502516">
          <w:rPr>
            <w:b w:val="0"/>
          </w:rPr>
          <w:delText xml:space="preserve"> </w:delText>
        </w:r>
      </w:del>
      <w:r w:rsidR="00733E04">
        <w:rPr>
          <w:b w:val="0"/>
        </w:rPr>
        <w:t>for</w:t>
      </w:r>
      <w:r w:rsidR="00397688">
        <w:rPr>
          <w:b w:val="0"/>
        </w:rPr>
        <w:t xml:space="preserve"> STOMP</w:t>
      </w:r>
      <w:ins w:id="124" w:author="Ewald, Sarah (se2s)" w:date="2019-08-20T09:58:00Z">
        <w:r w:rsidR="00502516">
          <w:rPr>
            <w:b w:val="0"/>
          </w:rPr>
          <w:t xml:space="preserve"> as described in Part 2.3</w:t>
        </w:r>
      </w:ins>
      <w:ins w:id="125" w:author="Ewald, Sarah (se2s)" w:date="2019-08-20T09:53:00Z">
        <w:r w:rsidR="00502516">
          <w:rPr>
            <w:b w:val="0"/>
          </w:rPr>
          <w:t>.</w:t>
        </w:r>
      </w:ins>
      <w:ins w:id="126" w:author="Ewald, Sarah (se2s)" w:date="2019-08-20T09:58:00Z">
        <w:r w:rsidR="00502516">
          <w:rPr>
            <w:b w:val="0"/>
          </w:rPr>
          <w:t>1</w:t>
        </w:r>
      </w:ins>
    </w:p>
    <w:p w14:paraId="73FD0C02" w14:textId="0293EB02" w:rsidR="00850240" w:rsidRPr="00397688" w:rsidRDefault="009D50D2">
      <w:pPr>
        <w:pStyle w:val="Compact"/>
        <w:numPr>
          <w:ilvl w:val="2"/>
          <w:numId w:val="20"/>
        </w:numPr>
      </w:pPr>
      <w:r>
        <w:t>“A</w:t>
      </w:r>
      <w:r w:rsidR="00CF29C0" w:rsidRPr="00397688">
        <w:t>dd</w:t>
      </w:r>
      <w:r>
        <w:t>”</w:t>
      </w:r>
      <w:r w:rsidR="00CF29C0" w:rsidRPr="00397688">
        <w:t>: add a location</w:t>
      </w:r>
    </w:p>
    <w:p w14:paraId="4DC2A961" w14:textId="3B4D56BB" w:rsidR="00850240" w:rsidRPr="00273132" w:rsidRDefault="009D50D2">
      <w:pPr>
        <w:pStyle w:val="Compact"/>
        <w:numPr>
          <w:ilvl w:val="2"/>
          <w:numId w:val="20"/>
        </w:numPr>
      </w:pPr>
      <w:r>
        <w:t>“S</w:t>
      </w:r>
      <w:r w:rsidR="00CF29C0" w:rsidRPr="00273132">
        <w:t>ave</w:t>
      </w:r>
      <w:r>
        <w:t>…”</w:t>
      </w:r>
      <w:r w:rsidR="00CF29C0" w:rsidRPr="00273132">
        <w:t>: save a position file</w:t>
      </w:r>
      <w:r w:rsidR="00771A10">
        <w:t xml:space="preserve">, </w:t>
      </w:r>
      <w:r w:rsidR="00CF29C0" w:rsidRPr="00273132">
        <w:t>“</w:t>
      </w:r>
      <w:proofErr w:type="spellStart"/>
      <w:r w:rsidR="00771A10">
        <w:t>xxx</w:t>
      </w:r>
      <w:r w:rsidR="00CF29C0" w:rsidRPr="00273132">
        <w:t>.pos</w:t>
      </w:r>
      <w:proofErr w:type="spellEnd"/>
      <w:r w:rsidR="00CF29C0" w:rsidRPr="00273132">
        <w:t>”</w:t>
      </w:r>
    </w:p>
    <w:p w14:paraId="3FE8C36F" w14:textId="4B21A82E" w:rsidR="00850240" w:rsidRPr="00397688" w:rsidRDefault="009D50D2">
      <w:pPr>
        <w:pStyle w:val="Compact"/>
        <w:numPr>
          <w:ilvl w:val="2"/>
          <w:numId w:val="20"/>
        </w:numPr>
      </w:pPr>
      <w:r>
        <w:t>“L</w:t>
      </w:r>
      <w:r w:rsidR="00CF29C0" w:rsidRPr="00273132">
        <w:t>oad</w:t>
      </w:r>
      <w:r>
        <w:t>…”</w:t>
      </w:r>
      <w:r w:rsidR="00CF29C0" w:rsidRPr="00273132">
        <w:t>: load a position file</w:t>
      </w:r>
      <w:r w:rsidR="00771A10">
        <w:t>,</w:t>
      </w:r>
      <w:r w:rsidR="00CF29C0" w:rsidRPr="00273132">
        <w:t xml:space="preserve"> “</w:t>
      </w:r>
      <w:proofErr w:type="spellStart"/>
      <w:r w:rsidR="00771A10">
        <w:t>xxx</w:t>
      </w:r>
      <w:r w:rsidR="00CF29C0" w:rsidRPr="00273132">
        <w:t>.pos</w:t>
      </w:r>
      <w:proofErr w:type="spellEnd"/>
      <w:r w:rsidR="00CF29C0" w:rsidRPr="00273132">
        <w:t>”</w:t>
      </w:r>
    </w:p>
    <w:p w14:paraId="5F9E40F4" w14:textId="77777777" w:rsidR="00850240" w:rsidRPr="00397688" w:rsidRDefault="00CF29C0">
      <w:pPr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15A903CC" wp14:editId="10035DA3">
            <wp:extent cx="5334000" cy="2471447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2EC35B" w14:textId="4F239F56" w:rsidR="00850240" w:rsidRPr="003E0607" w:rsidRDefault="00AC5379">
      <w:pPr>
        <w:pStyle w:val="Heading3"/>
        <w:numPr>
          <w:ilvl w:val="1"/>
          <w:numId w:val="21"/>
        </w:numPr>
        <w:rPr>
          <w:b w:val="0"/>
        </w:rPr>
      </w:pPr>
      <w:bookmarkStart w:id="127" w:name="block-5-the-windows-task-bar-at-the-bott"/>
      <w:bookmarkEnd w:id="127"/>
      <w:r w:rsidRPr="003E0607">
        <w:rPr>
          <w:b w:val="0"/>
        </w:rPr>
        <w:lastRenderedPageBreak/>
        <w:t>B</w:t>
      </w:r>
      <w:r w:rsidR="00CF29C0" w:rsidRPr="003E0607">
        <w:rPr>
          <w:b w:val="0"/>
        </w:rPr>
        <w:t xml:space="preserve">lock 5: the Windows task bar at the bottom </w:t>
      </w:r>
      <w:r w:rsidRPr="003E0607">
        <w:rPr>
          <w:b w:val="0"/>
        </w:rPr>
        <w:t>of the window displays</w:t>
      </w:r>
      <w:del w:id="128" w:author="Ewald, Sarah (se2s)" w:date="2019-08-20T09:54:00Z">
        <w:r w:rsidRPr="003E0607" w:rsidDel="00502516">
          <w:rPr>
            <w:b w:val="0"/>
          </w:rPr>
          <w:delText xml:space="preserve"> </w:delText>
        </w:r>
        <w:r w:rsidR="00CF29C0" w:rsidRPr="003E0607" w:rsidDel="00502516">
          <w:rPr>
            <w:b w:val="0"/>
          </w:rPr>
          <w:delText>all</w:delText>
        </w:r>
      </w:del>
      <w:r w:rsidR="00CF29C0" w:rsidRPr="003E0607">
        <w:rPr>
          <w:b w:val="0"/>
        </w:rPr>
        <w:t xml:space="preserve"> active applications</w:t>
      </w:r>
      <w:ins w:id="129" w:author="Ewald, Sarah (se2s)" w:date="2019-08-20T09:53:00Z">
        <w:r w:rsidR="00502516">
          <w:rPr>
            <w:b w:val="0"/>
          </w:rPr>
          <w:t>.</w:t>
        </w:r>
      </w:ins>
    </w:p>
    <w:p w14:paraId="7E09576A" w14:textId="77777777" w:rsidR="00850240" w:rsidRPr="00397688" w:rsidRDefault="00CF29C0">
      <w:pPr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6C2BF65A" wp14:editId="6D96C71D">
            <wp:extent cx="5315712" cy="3761232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5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12" cy="3761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6B8A26" w14:textId="7958D32C" w:rsidR="00850240" w:rsidRPr="003E0607" w:rsidRDefault="00AC5379" w:rsidP="003E0607">
      <w:pPr>
        <w:pStyle w:val="Heading3"/>
        <w:numPr>
          <w:ilvl w:val="1"/>
          <w:numId w:val="13"/>
        </w:numPr>
        <w:rPr>
          <w:b w:val="0"/>
        </w:rPr>
      </w:pPr>
      <w:bookmarkStart w:id="130" w:name="menu-in-zen-black-to-load-stomp-macro"/>
      <w:bookmarkEnd w:id="130"/>
      <w:r w:rsidRPr="003E0607">
        <w:rPr>
          <w:b w:val="0"/>
        </w:rPr>
        <w:t xml:space="preserve">Block 6: </w:t>
      </w:r>
      <w:del w:id="131" w:author="Ewald, Sarah (se2s)" w:date="2019-08-20T09:54:00Z">
        <w:r w:rsidRPr="003E0607" w:rsidDel="00502516">
          <w:rPr>
            <w:b w:val="0"/>
          </w:rPr>
          <w:delText xml:space="preserve">The </w:delText>
        </w:r>
      </w:del>
      <w:ins w:id="132" w:author="Ewald, Sarah (se2s)" w:date="2019-08-20T09:54:00Z">
        <w:r w:rsidR="00502516">
          <w:rPr>
            <w:b w:val="0"/>
          </w:rPr>
          <w:t>t</w:t>
        </w:r>
        <w:r w:rsidR="00502516" w:rsidRPr="003E0607">
          <w:rPr>
            <w:b w:val="0"/>
          </w:rPr>
          <w:t xml:space="preserve">he </w:t>
        </w:r>
      </w:ins>
      <w:r w:rsidRPr="003E0607">
        <w:rPr>
          <w:b w:val="0"/>
        </w:rPr>
        <w:t xml:space="preserve">drop-down </w:t>
      </w:r>
      <w:r w:rsidR="00CF29C0" w:rsidRPr="003E0607">
        <w:rPr>
          <w:b w:val="0"/>
        </w:rPr>
        <w:t xml:space="preserve">menu in ZEN Black to load </w:t>
      </w:r>
      <w:r w:rsidRPr="003E0607">
        <w:rPr>
          <w:b w:val="0"/>
        </w:rPr>
        <w:t xml:space="preserve">the </w:t>
      </w:r>
      <w:r w:rsidR="00CF29C0" w:rsidRPr="003E0607">
        <w:rPr>
          <w:b w:val="0"/>
        </w:rPr>
        <w:t>STOMP macro</w:t>
      </w:r>
      <w:ins w:id="133" w:author="Ewald, Sarah (se2s)" w:date="2019-08-20T09:54:00Z">
        <w:r w:rsidR="00502516">
          <w:rPr>
            <w:b w:val="0"/>
          </w:rPr>
          <w:t>.</w:t>
        </w:r>
      </w:ins>
    </w:p>
    <w:p w14:paraId="039FAB66" w14:textId="77777777" w:rsidR="00850240" w:rsidRPr="00397688" w:rsidRDefault="00CF29C0">
      <w:pPr>
        <w:pStyle w:val="Compact"/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4C619D71" wp14:editId="57E1E645">
            <wp:extent cx="5334000" cy="30018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2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F287F" w14:textId="7CC617CC" w:rsidR="00850240" w:rsidRPr="003E0607" w:rsidRDefault="00AC5379" w:rsidP="003E0607">
      <w:pPr>
        <w:pStyle w:val="Heading3"/>
        <w:numPr>
          <w:ilvl w:val="2"/>
          <w:numId w:val="22"/>
        </w:numPr>
        <w:rPr>
          <w:b w:val="0"/>
        </w:rPr>
      </w:pPr>
      <w:bookmarkStart w:id="134" w:name="the-image-above-shows-block-6-in-zen-bla"/>
      <w:bookmarkEnd w:id="134"/>
      <w:r w:rsidRPr="003E0607">
        <w:rPr>
          <w:b w:val="0"/>
        </w:rPr>
        <w:lastRenderedPageBreak/>
        <w:t>Enlarged view of Block 6</w:t>
      </w:r>
      <w:ins w:id="135" w:author="Ewald, Sarah (se2s)" w:date="2019-08-20T09:54:00Z">
        <w:r w:rsidR="00502516">
          <w:rPr>
            <w:b w:val="0"/>
          </w:rPr>
          <w:t>:</w:t>
        </w:r>
      </w:ins>
      <w:del w:id="136" w:author="Ewald, Sarah (se2s)" w:date="2019-08-20T09:54:00Z">
        <w:r w:rsidR="00CF29C0" w:rsidRPr="003E0607" w:rsidDel="00502516">
          <w:rPr>
            <w:b w:val="0"/>
          </w:rPr>
          <w:delText>.</w:delText>
        </w:r>
      </w:del>
    </w:p>
    <w:p w14:paraId="6C414BB4" w14:textId="77777777" w:rsidR="00850240" w:rsidRPr="00397688" w:rsidRDefault="00CF29C0">
      <w:pPr>
        <w:pStyle w:val="Compact"/>
        <w:numPr>
          <w:ilvl w:val="1"/>
          <w:numId w:val="2"/>
        </w:numPr>
      </w:pPr>
      <w:r w:rsidRPr="00397688">
        <w:rPr>
          <w:noProof/>
        </w:rPr>
        <w:drawing>
          <wp:inline distT="0" distB="0" distL="0" distR="0" wp14:anchorId="104BC654" wp14:editId="46042F26">
            <wp:extent cx="4095750" cy="25431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6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D7824" w14:textId="6D8EB741" w:rsidR="00AC5379" w:rsidRPr="003E0607" w:rsidRDefault="00AC5379" w:rsidP="003E0607">
      <w:pPr>
        <w:pStyle w:val="Heading3"/>
        <w:numPr>
          <w:ilvl w:val="1"/>
          <w:numId w:val="13"/>
        </w:numPr>
        <w:rPr>
          <w:b w:val="0"/>
        </w:rPr>
      </w:pPr>
      <w:bookmarkStart w:id="137" w:name="the-guis-of-applicaitons-other-than-zen"/>
      <w:bookmarkEnd w:id="137"/>
      <w:r w:rsidRPr="003E0607">
        <w:rPr>
          <w:b w:val="0"/>
        </w:rPr>
        <w:t xml:space="preserve">Block 7: GUI for </w:t>
      </w:r>
      <w:proofErr w:type="spellStart"/>
      <w:r w:rsidRPr="003E0607">
        <w:rPr>
          <w:b w:val="0"/>
        </w:rPr>
        <w:t>SikuliX</w:t>
      </w:r>
      <w:proofErr w:type="spellEnd"/>
      <w:r w:rsidRPr="003E0607">
        <w:rPr>
          <w:b w:val="0"/>
        </w:rPr>
        <w:t xml:space="preserve"> </w:t>
      </w:r>
      <w:del w:id="138" w:author="Ewald, Sarah (se2s)" w:date="2019-08-20T09:54:00Z">
        <w:r w:rsidRPr="003E0607" w:rsidDel="00502516">
          <w:rPr>
            <w:b w:val="0"/>
          </w:rPr>
          <w:delText xml:space="preserve">or </w:delText>
        </w:r>
      </w:del>
      <w:ins w:id="139" w:author="Ewald, Sarah (se2s)" w:date="2019-08-20T09:54:00Z">
        <w:r w:rsidR="00502516">
          <w:rPr>
            <w:b w:val="0"/>
          </w:rPr>
          <w:t>and</w:t>
        </w:r>
        <w:r w:rsidR="00502516" w:rsidRPr="003E0607">
          <w:rPr>
            <w:b w:val="0"/>
          </w:rPr>
          <w:t xml:space="preserve"> </w:t>
        </w:r>
      </w:ins>
      <w:r w:rsidRPr="003E0607">
        <w:rPr>
          <w:b w:val="0"/>
        </w:rPr>
        <w:t>Spyder</w:t>
      </w:r>
    </w:p>
    <w:p w14:paraId="0CD5387D" w14:textId="77777777" w:rsidR="00850240" w:rsidRPr="00397688" w:rsidRDefault="00CF29C0">
      <w:pPr>
        <w:pStyle w:val="Compact"/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2991AC35" wp14:editId="54883A34">
            <wp:extent cx="5334000" cy="30018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8D1DD" w14:textId="4179C131" w:rsidR="00850240" w:rsidRPr="003E0607" w:rsidRDefault="00AC5379">
      <w:pPr>
        <w:pStyle w:val="Heading3"/>
        <w:numPr>
          <w:ilvl w:val="2"/>
          <w:numId w:val="24"/>
        </w:numPr>
        <w:rPr>
          <w:b w:val="0"/>
        </w:rPr>
      </w:pPr>
      <w:bookmarkStart w:id="140" w:name="the-image-above-shows"/>
      <w:bookmarkStart w:id="141" w:name="block-7-sikulix-gui-or-spyder-gui"/>
      <w:bookmarkEnd w:id="140"/>
      <w:bookmarkEnd w:id="141"/>
      <w:r w:rsidRPr="003E0607">
        <w:rPr>
          <w:b w:val="0"/>
          <w:bCs w:val="0"/>
        </w:rPr>
        <w:lastRenderedPageBreak/>
        <w:t>note: only on</w:t>
      </w:r>
      <w:ins w:id="142" w:author="Ewald, Sarah (se2s)" w:date="2019-08-20T09:55:00Z">
        <w:r w:rsidR="00502516">
          <w:rPr>
            <w:b w:val="0"/>
            <w:bCs w:val="0"/>
          </w:rPr>
          <w:t>e</w:t>
        </w:r>
      </w:ins>
      <w:r w:rsidRPr="003E0607">
        <w:rPr>
          <w:b w:val="0"/>
          <w:bCs w:val="0"/>
        </w:rPr>
        <w:t xml:space="preserve"> GUI</w:t>
      </w:r>
      <w:ins w:id="143" w:author="Ewald, Sarah (se2s)" w:date="2019-08-20T09:55:00Z">
        <w:r w:rsidR="00502516">
          <w:rPr>
            <w:b w:val="0"/>
            <w:bCs w:val="0"/>
          </w:rPr>
          <w:t xml:space="preserve"> (</w:t>
        </w:r>
        <w:proofErr w:type="spellStart"/>
        <w:r w:rsidR="00502516">
          <w:rPr>
            <w:b w:val="0"/>
            <w:bCs w:val="0"/>
          </w:rPr>
          <w:t>sikuliX</w:t>
        </w:r>
        <w:proofErr w:type="spellEnd"/>
        <w:r w:rsidR="00502516">
          <w:rPr>
            <w:b w:val="0"/>
            <w:bCs w:val="0"/>
          </w:rPr>
          <w:t xml:space="preserve"> or Spyder)</w:t>
        </w:r>
      </w:ins>
      <w:r w:rsidRPr="003E0607">
        <w:rPr>
          <w:b w:val="0"/>
          <w:bCs w:val="0"/>
        </w:rPr>
        <w:t xml:space="preserve"> </w:t>
      </w:r>
      <w:del w:id="144" w:author="Ewald, Sarah (se2s)" w:date="2019-08-20T09:55:00Z">
        <w:r w:rsidRPr="003E0607" w:rsidDel="00502516">
          <w:rPr>
            <w:b w:val="0"/>
            <w:bCs w:val="0"/>
          </w:rPr>
          <w:delText>will be</w:delText>
        </w:r>
      </w:del>
      <w:ins w:id="145" w:author="Ewald, Sarah (se2s)" w:date="2019-08-20T09:55:00Z">
        <w:r w:rsidR="00502516">
          <w:rPr>
            <w:b w:val="0"/>
            <w:bCs w:val="0"/>
          </w:rPr>
          <w:t>can be</w:t>
        </w:r>
      </w:ins>
      <w:r w:rsidRPr="003E0607">
        <w:rPr>
          <w:b w:val="0"/>
          <w:bCs w:val="0"/>
        </w:rPr>
        <w:t xml:space="preserve"> open in front of Zen Black at a time</w:t>
      </w:r>
      <w:bookmarkStart w:id="146" w:name="one-brought-to-the-front-of-zen-black-gu"/>
      <w:bookmarkEnd w:id="146"/>
      <w:r w:rsidRPr="003E0607">
        <w:rPr>
          <w:b w:val="0"/>
          <w:bCs w:val="0"/>
        </w:rPr>
        <w:t xml:space="preserve">. Here are examples of </w:t>
      </w:r>
      <w:proofErr w:type="spellStart"/>
      <w:r w:rsidRPr="003E0607">
        <w:rPr>
          <w:b w:val="0"/>
          <w:bCs w:val="0"/>
        </w:rPr>
        <w:t>S</w:t>
      </w:r>
      <w:bookmarkStart w:id="147" w:name="sikulix"/>
      <w:bookmarkEnd w:id="147"/>
      <w:r w:rsidR="00CF29C0" w:rsidRPr="003E0607">
        <w:rPr>
          <w:b w:val="0"/>
        </w:rPr>
        <w:t>ikulix</w:t>
      </w:r>
      <w:proofErr w:type="spellEnd"/>
      <w:r w:rsidRPr="003E0607">
        <w:rPr>
          <w:b w:val="0"/>
        </w:rPr>
        <w:t>:</w:t>
      </w:r>
    </w:p>
    <w:p w14:paraId="7C580FAE" w14:textId="77777777" w:rsidR="00850240" w:rsidRPr="00397688" w:rsidRDefault="00CF29C0">
      <w:pPr>
        <w:pStyle w:val="Compact"/>
        <w:numPr>
          <w:ilvl w:val="2"/>
          <w:numId w:val="2"/>
        </w:numPr>
      </w:pPr>
      <w:r w:rsidRPr="00397688">
        <w:rPr>
          <w:noProof/>
        </w:rPr>
        <w:drawing>
          <wp:inline distT="0" distB="0" distL="0" distR="0" wp14:anchorId="092DCBA3" wp14:editId="3CE9F186">
            <wp:extent cx="5334000" cy="2724469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ikuli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5E84EA" w14:textId="108787A8" w:rsidR="00850240" w:rsidRPr="003E0607" w:rsidRDefault="00AC5379" w:rsidP="003E0607">
      <w:pPr>
        <w:pStyle w:val="Heading3"/>
        <w:ind w:left="1920"/>
        <w:rPr>
          <w:b w:val="0"/>
        </w:rPr>
      </w:pPr>
      <w:bookmarkStart w:id="148" w:name="spyder"/>
      <w:bookmarkEnd w:id="148"/>
      <w:r w:rsidRPr="003E0607">
        <w:rPr>
          <w:b w:val="0"/>
        </w:rPr>
        <w:t xml:space="preserve">and </w:t>
      </w:r>
      <w:r w:rsidR="00CF29C0" w:rsidRPr="003E0607">
        <w:rPr>
          <w:b w:val="0"/>
        </w:rPr>
        <w:t>Spyder</w:t>
      </w:r>
      <w:r w:rsidRPr="003E0607">
        <w:rPr>
          <w:b w:val="0"/>
        </w:rPr>
        <w:t>:</w:t>
      </w:r>
    </w:p>
    <w:p w14:paraId="1A1DE4D8" w14:textId="77777777" w:rsidR="00850240" w:rsidRPr="00397688" w:rsidRDefault="00CF29C0">
      <w:pPr>
        <w:pStyle w:val="Compact"/>
        <w:numPr>
          <w:ilvl w:val="2"/>
          <w:numId w:val="2"/>
        </w:numPr>
      </w:pPr>
      <w:r w:rsidRPr="00397688">
        <w:rPr>
          <w:noProof/>
        </w:rPr>
        <w:drawing>
          <wp:inline distT="0" distB="0" distL="0" distR="0" wp14:anchorId="75E37C31" wp14:editId="33204DD3">
            <wp:extent cx="5334000" cy="1490563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py0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0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0F229" w14:textId="5C741546" w:rsidR="00850240" w:rsidRPr="003E0607" w:rsidRDefault="00AC5379">
      <w:pPr>
        <w:pStyle w:val="Heading3"/>
        <w:numPr>
          <w:ilvl w:val="1"/>
          <w:numId w:val="23"/>
        </w:numPr>
        <w:rPr>
          <w:b w:val="0"/>
        </w:rPr>
      </w:pPr>
      <w:bookmarkStart w:id="149" w:name="block-8-imagej"/>
      <w:bookmarkEnd w:id="149"/>
      <w:r w:rsidRPr="003E0607">
        <w:rPr>
          <w:b w:val="0"/>
        </w:rPr>
        <w:t>B</w:t>
      </w:r>
      <w:r w:rsidR="00CF29C0" w:rsidRPr="003E0607">
        <w:rPr>
          <w:b w:val="0"/>
        </w:rPr>
        <w:t xml:space="preserve">lock 8: </w:t>
      </w:r>
      <w:r w:rsidRPr="003E0607">
        <w:rPr>
          <w:b w:val="0"/>
        </w:rPr>
        <w:t>Fiji</w:t>
      </w:r>
      <w:ins w:id="150" w:author="Ewald, Sarah (se2s)" w:date="2019-08-20T09:55:00Z">
        <w:r w:rsidR="00502516">
          <w:rPr>
            <w:b w:val="0"/>
          </w:rPr>
          <w:t xml:space="preserve"> image </w:t>
        </w:r>
      </w:ins>
      <w:ins w:id="151" w:author="Ewald, Sarah (se2s)" w:date="2019-08-20T09:57:00Z">
        <w:r w:rsidR="00502516">
          <w:rPr>
            <w:b w:val="0"/>
          </w:rPr>
          <w:t>thresholding</w:t>
        </w:r>
      </w:ins>
      <w:ins w:id="152" w:author="Ewald, Sarah (se2s)" w:date="2019-08-20T09:55:00Z">
        <w:r w:rsidR="00502516">
          <w:rPr>
            <w:b w:val="0"/>
          </w:rPr>
          <w:t xml:space="preserve"> and MAP file generating software.</w:t>
        </w:r>
      </w:ins>
    </w:p>
    <w:p w14:paraId="5BB6D181" w14:textId="77777777" w:rsidR="00850240" w:rsidRPr="00397688" w:rsidRDefault="00CF29C0">
      <w:pPr>
        <w:pStyle w:val="Compact"/>
        <w:numPr>
          <w:ilvl w:val="1"/>
          <w:numId w:val="2"/>
        </w:numPr>
      </w:pPr>
      <w:r w:rsidRPr="00397688">
        <w:rPr>
          <w:noProof/>
        </w:rPr>
        <w:drawing>
          <wp:inline distT="0" distB="0" distL="0" distR="0" wp14:anchorId="79567263" wp14:editId="046F3EE6">
            <wp:extent cx="5334000" cy="992538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fiji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02E10" w14:textId="79D71513" w:rsidR="00850240" w:rsidRPr="003E0607" w:rsidRDefault="00AC5379">
      <w:pPr>
        <w:pStyle w:val="Heading3"/>
        <w:numPr>
          <w:ilvl w:val="1"/>
          <w:numId w:val="23"/>
        </w:numPr>
        <w:rPr>
          <w:b w:val="0"/>
        </w:rPr>
      </w:pPr>
      <w:bookmarkStart w:id="153" w:name="block-9-stomp-macro-gui"/>
      <w:bookmarkEnd w:id="153"/>
      <w:r w:rsidRPr="003E0607">
        <w:rPr>
          <w:b w:val="0"/>
        </w:rPr>
        <w:lastRenderedPageBreak/>
        <w:t>B</w:t>
      </w:r>
      <w:r w:rsidR="00CF29C0" w:rsidRPr="003E0607">
        <w:rPr>
          <w:b w:val="0"/>
        </w:rPr>
        <w:t>lock 9: STOMP macro GUI</w:t>
      </w:r>
      <w:ins w:id="154" w:author="Ewald, Sarah (se2s)" w:date="2019-08-20T09:57:00Z">
        <w:r w:rsidR="00502516">
          <w:rPr>
            <w:b w:val="0"/>
          </w:rPr>
          <w:t xml:space="preserve"> in Zen Black.</w:t>
        </w:r>
      </w:ins>
    </w:p>
    <w:p w14:paraId="2943DA61" w14:textId="77777777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3ACCA5A4" wp14:editId="57FB653C">
            <wp:extent cx="3895725" cy="748665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tpm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7486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D886B" w14:textId="332267F4" w:rsidR="00850240" w:rsidRPr="003E0607" w:rsidRDefault="00CF29C0">
      <w:pPr>
        <w:pStyle w:val="Heading3"/>
        <w:numPr>
          <w:ilvl w:val="0"/>
          <w:numId w:val="13"/>
        </w:numPr>
        <w:rPr>
          <w:b w:val="0"/>
        </w:rPr>
      </w:pPr>
      <w:bookmarkStart w:id="155" w:name="warning-the-blocks-234-in-zen-black-must"/>
      <w:bookmarkEnd w:id="155"/>
      <w:r w:rsidRPr="003E0607">
        <w:rPr>
          <w:b w:val="0"/>
        </w:rPr>
        <w:lastRenderedPageBreak/>
        <w:t>Warning: the blocks 2,3,4 in ZEN Black must not be blocked</w:t>
      </w:r>
      <w:r w:rsidR="00AC5379" w:rsidRPr="003E0607">
        <w:rPr>
          <w:b w:val="0"/>
        </w:rPr>
        <w:t xml:space="preserve"> by other </w:t>
      </w:r>
      <w:r w:rsidR="00397688" w:rsidRPr="003E0607">
        <w:rPr>
          <w:b w:val="0"/>
        </w:rPr>
        <w:t>windows or GUIs</w:t>
      </w:r>
      <w:r w:rsidRPr="003E0607">
        <w:rPr>
          <w:b w:val="0"/>
        </w:rPr>
        <w:t xml:space="preserve">. </w:t>
      </w:r>
      <w:r w:rsidR="00397688" w:rsidRPr="003E0607">
        <w:rPr>
          <w:b w:val="0"/>
        </w:rPr>
        <w:t xml:space="preserve">Icons on these blocks are recognized by </w:t>
      </w:r>
      <w:proofErr w:type="spellStart"/>
      <w:r w:rsidRPr="003E0607">
        <w:rPr>
          <w:b w:val="0"/>
        </w:rPr>
        <w:t>Sikulix</w:t>
      </w:r>
      <w:proofErr w:type="spellEnd"/>
      <w:r w:rsidR="00397688" w:rsidRPr="003E0607">
        <w:rPr>
          <w:b w:val="0"/>
        </w:rPr>
        <w:t xml:space="preserve">. The </w:t>
      </w:r>
      <w:proofErr w:type="spellStart"/>
      <w:r w:rsidR="00397688" w:rsidRPr="003E0607">
        <w:rPr>
          <w:b w:val="0"/>
        </w:rPr>
        <w:t>SikuliX</w:t>
      </w:r>
      <w:proofErr w:type="spellEnd"/>
      <w:r w:rsidRPr="003E0607">
        <w:rPr>
          <w:b w:val="0"/>
        </w:rPr>
        <w:t xml:space="preserve"> code will crash</w:t>
      </w:r>
      <w:r w:rsidR="00397688" w:rsidRPr="003E0607">
        <w:rPr>
          <w:b w:val="0"/>
        </w:rPr>
        <w:t xml:space="preserve"> if they are obscured</w:t>
      </w:r>
      <w:r w:rsidRPr="003E0607">
        <w:rPr>
          <w:b w:val="0"/>
        </w:rPr>
        <w:t>.</w:t>
      </w:r>
    </w:p>
    <w:p w14:paraId="270727CC" w14:textId="339CEC2D" w:rsidR="00850240" w:rsidRPr="003E0607" w:rsidRDefault="00CF29C0">
      <w:pPr>
        <w:pStyle w:val="Heading3"/>
        <w:rPr>
          <w:b w:val="0"/>
        </w:rPr>
      </w:pPr>
      <w:bookmarkStart w:id="156" w:name="setup-the-tiles"/>
      <w:bookmarkEnd w:id="156"/>
      <w:r w:rsidRPr="003E0607">
        <w:rPr>
          <w:b w:val="0"/>
        </w:rPr>
        <w:t xml:space="preserve">2.3 </w:t>
      </w:r>
      <w:del w:id="157" w:author="Ewald, Sarah (se2s)" w:date="2019-08-20T09:57:00Z">
        <w:r w:rsidRPr="003E0607" w:rsidDel="00502516">
          <w:rPr>
            <w:b w:val="0"/>
          </w:rPr>
          <w:delText xml:space="preserve">setup </w:delText>
        </w:r>
      </w:del>
      <w:ins w:id="158" w:author="Ewald, Sarah (se2s)" w:date="2019-08-20T09:57:00Z">
        <w:r w:rsidR="00502516">
          <w:rPr>
            <w:b w:val="0"/>
          </w:rPr>
          <w:t>S</w:t>
        </w:r>
        <w:r w:rsidR="00502516" w:rsidRPr="003E0607">
          <w:rPr>
            <w:b w:val="0"/>
          </w:rPr>
          <w:t xml:space="preserve">etup </w:t>
        </w:r>
      </w:ins>
      <w:r w:rsidRPr="003E0607">
        <w:rPr>
          <w:b w:val="0"/>
        </w:rPr>
        <w:t>the tile</w:t>
      </w:r>
      <w:r w:rsidR="00397688" w:rsidRPr="003E0607">
        <w:rPr>
          <w:b w:val="0"/>
        </w:rPr>
        <w:t xml:space="preserve"> array for automation</w:t>
      </w:r>
      <w:ins w:id="159" w:author="Ewald, Sarah (se2s)" w:date="2019-08-20T09:57:00Z">
        <w:r w:rsidR="00502516">
          <w:rPr>
            <w:b w:val="0"/>
          </w:rPr>
          <w:t>.</w:t>
        </w:r>
      </w:ins>
    </w:p>
    <w:p w14:paraId="588E760E" w14:textId="36A603D0" w:rsidR="00850240" w:rsidRPr="003E0607" w:rsidRDefault="00397688" w:rsidP="003E0607">
      <w:pPr>
        <w:pStyle w:val="Heading3"/>
        <w:ind w:firstLine="480"/>
        <w:rPr>
          <w:b w:val="0"/>
        </w:rPr>
      </w:pPr>
      <w:bookmarkStart w:id="160" w:name="the-workflow"/>
      <w:bookmarkEnd w:id="160"/>
      <w:r w:rsidRPr="003E0607">
        <w:rPr>
          <w:b w:val="0"/>
        </w:rPr>
        <w:t>W</w:t>
      </w:r>
      <w:r w:rsidR="00CF29C0" w:rsidRPr="003E0607">
        <w:rPr>
          <w:b w:val="0"/>
        </w:rPr>
        <w:t>orkflow</w:t>
      </w:r>
      <w:r w:rsidRPr="003E0607">
        <w:rPr>
          <w:b w:val="0"/>
        </w:rPr>
        <w:t>:</w:t>
      </w:r>
    </w:p>
    <w:p w14:paraId="6C53D2B9" w14:textId="77777777" w:rsidR="00850240" w:rsidRDefault="00CF29C0">
      <w:pPr>
        <w:pStyle w:val="Compact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26794C6" wp14:editId="66D789CF">
            <wp:extent cx="3810000" cy="1122218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llustrator%20files/convexhull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594" cy="1132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7E2AA" w14:textId="312B9086" w:rsidR="00850240" w:rsidRPr="003E0607" w:rsidRDefault="00CF29C0" w:rsidP="003E0607">
      <w:pPr>
        <w:pStyle w:val="Heading3"/>
        <w:ind w:left="1200"/>
        <w:rPr>
          <w:b w:val="0"/>
        </w:rPr>
      </w:pPr>
      <w:bookmarkStart w:id="161" w:name="please-refer-to-the-video"/>
      <w:bookmarkEnd w:id="161"/>
      <w:del w:id="162" w:author="Ewald, Sarah (se2s)" w:date="2019-08-20T09:58:00Z">
        <w:r w:rsidRPr="003E0607" w:rsidDel="00502516">
          <w:rPr>
            <w:b w:val="0"/>
          </w:rPr>
          <w:delText xml:space="preserve">please </w:delText>
        </w:r>
      </w:del>
      <w:ins w:id="163" w:author="Ewald, Sarah (se2s)" w:date="2019-08-20T09:58:00Z">
        <w:r w:rsidR="00502516">
          <w:rPr>
            <w:b w:val="0"/>
          </w:rPr>
          <w:t>P</w:t>
        </w:r>
        <w:r w:rsidR="00502516" w:rsidRPr="003E0607">
          <w:rPr>
            <w:b w:val="0"/>
          </w:rPr>
          <w:t xml:space="preserve">lease </w:t>
        </w:r>
      </w:ins>
      <w:r w:rsidRPr="003E0607">
        <w:rPr>
          <w:b w:val="0"/>
        </w:rPr>
        <w:t>refer to the video</w:t>
      </w:r>
      <w:r w:rsidR="00397688" w:rsidRPr="003E0607">
        <w:rPr>
          <w:b w:val="0"/>
        </w:rPr>
        <w:t xml:space="preserve"> for detailed workflow</w:t>
      </w:r>
      <w:ins w:id="164" w:author="Ewald, Sarah (se2s)" w:date="2019-08-20T09:58:00Z">
        <w:r w:rsidR="00502516">
          <w:rPr>
            <w:b w:val="0"/>
          </w:rPr>
          <w:t>:</w:t>
        </w:r>
      </w:ins>
    </w:p>
    <w:bookmarkStart w:id="165" w:name="httpsyoutu.benogta5avfo8"/>
    <w:bookmarkEnd w:id="165"/>
    <w:p w14:paraId="1D4F7D7C" w14:textId="000896A3" w:rsidR="00850240" w:rsidRPr="003E0607" w:rsidRDefault="00CF29C0">
      <w:pPr>
        <w:pStyle w:val="Heading4"/>
        <w:numPr>
          <w:ilvl w:val="2"/>
          <w:numId w:val="27"/>
        </w:numPr>
        <w:rPr>
          <w:b w:val="0"/>
        </w:rPr>
      </w:pPr>
      <w:r w:rsidRPr="003E0607">
        <w:rPr>
          <w:rStyle w:val="Hyperlink"/>
          <w:b w:val="0"/>
        </w:rPr>
        <w:fldChar w:fldCharType="begin"/>
      </w:r>
      <w:r w:rsidRPr="003E0607">
        <w:rPr>
          <w:rStyle w:val="Hyperlink"/>
          <w:b w:val="0"/>
        </w:rPr>
        <w:instrText xml:space="preserve"> HYPERLINK "https://youtu.be/NOGta5AVfo8" \h </w:instrText>
      </w:r>
      <w:r w:rsidRPr="003E0607">
        <w:rPr>
          <w:rStyle w:val="Hyperlink"/>
          <w:b w:val="0"/>
        </w:rPr>
        <w:fldChar w:fldCharType="separate"/>
      </w:r>
      <w:r w:rsidRPr="003E0607">
        <w:rPr>
          <w:rStyle w:val="Hyperlink"/>
          <w:b w:val="0"/>
        </w:rPr>
        <w:t>https://youtu.be/NOGta5AVfo8</w:t>
      </w:r>
      <w:r w:rsidRPr="003E0607">
        <w:rPr>
          <w:rStyle w:val="Hyperlink"/>
          <w:b w:val="0"/>
        </w:rPr>
        <w:fldChar w:fldCharType="end"/>
      </w:r>
    </w:p>
    <w:p w14:paraId="0D8DBCD7" w14:textId="38928B27" w:rsidR="00850240" w:rsidRPr="003E0607" w:rsidRDefault="00CF29C0">
      <w:pPr>
        <w:pStyle w:val="Heading3"/>
        <w:numPr>
          <w:ilvl w:val="1"/>
          <w:numId w:val="26"/>
        </w:numPr>
        <w:rPr>
          <w:b w:val="0"/>
        </w:rPr>
      </w:pPr>
      <w:bookmarkStart w:id="166" w:name="find-the-boundary-points-along-the-cover"/>
      <w:bookmarkEnd w:id="166"/>
      <w:r w:rsidRPr="003E0607">
        <w:rPr>
          <w:b w:val="0"/>
        </w:rPr>
        <w:t xml:space="preserve">2.3.1 </w:t>
      </w:r>
      <w:r w:rsidR="00397688">
        <w:rPr>
          <w:b w:val="0"/>
        </w:rPr>
        <w:t>Define</w:t>
      </w:r>
      <w:r w:rsidRPr="003E0607">
        <w:rPr>
          <w:b w:val="0"/>
        </w:rPr>
        <w:t xml:space="preserve"> the boundary points along the coverslip.</w:t>
      </w:r>
    </w:p>
    <w:p w14:paraId="11923FD4" w14:textId="31BACFF5" w:rsidR="00850240" w:rsidRPr="003E0607" w:rsidRDefault="00397688">
      <w:pPr>
        <w:pStyle w:val="Heading3"/>
        <w:numPr>
          <w:ilvl w:val="2"/>
          <w:numId w:val="28"/>
        </w:numPr>
        <w:rPr>
          <w:b w:val="0"/>
        </w:rPr>
      </w:pPr>
      <w:bookmarkStart w:id="167" w:name="move-along-the-edge-of-the-coverslip.-st"/>
      <w:bookmarkEnd w:id="167"/>
      <w:r>
        <w:rPr>
          <w:b w:val="0"/>
        </w:rPr>
        <w:t xml:space="preserve">Using manual focus identify the sample </w:t>
      </w:r>
      <w:r w:rsidR="00CF29C0" w:rsidRPr="003E0607">
        <w:rPr>
          <w:b w:val="0"/>
        </w:rPr>
        <w:t xml:space="preserve">edge of the coverslip. </w:t>
      </w:r>
    </w:p>
    <w:p w14:paraId="61955A2C" w14:textId="7D2A1098" w:rsidR="00397688" w:rsidRPr="003E0607" w:rsidRDefault="00397688" w:rsidP="000235DE">
      <w:pPr>
        <w:pStyle w:val="Heading3"/>
        <w:numPr>
          <w:ilvl w:val="2"/>
          <w:numId w:val="28"/>
        </w:numPr>
        <w:rPr>
          <w:b w:val="0"/>
        </w:rPr>
      </w:pPr>
      <w:r>
        <w:rPr>
          <w:b w:val="0"/>
        </w:rPr>
        <w:t>Using block 4</w:t>
      </w:r>
      <w:r w:rsidR="00CF29C0" w:rsidRPr="003E0607">
        <w:rPr>
          <w:b w:val="0"/>
        </w:rPr>
        <w:t xml:space="preserve"> the ‘Positions’ </w:t>
      </w:r>
      <w:r w:rsidR="000235DE">
        <w:rPr>
          <w:b w:val="0"/>
        </w:rPr>
        <w:t>p</w:t>
      </w:r>
      <w:r w:rsidR="00CF29C0" w:rsidRPr="003E0607">
        <w:rPr>
          <w:b w:val="0"/>
        </w:rPr>
        <w:t>anel</w:t>
      </w:r>
      <w:r>
        <w:rPr>
          <w:b w:val="0"/>
        </w:rPr>
        <w:t xml:space="preserve"> click "A</w:t>
      </w:r>
      <w:r w:rsidR="005828D6">
        <w:rPr>
          <w:b w:val="0"/>
        </w:rPr>
        <w:t>dd</w:t>
      </w:r>
      <w:r>
        <w:rPr>
          <w:b w:val="0"/>
        </w:rPr>
        <w:t xml:space="preserve">” to add </w:t>
      </w:r>
      <w:r w:rsidR="000235DE">
        <w:rPr>
          <w:b w:val="0"/>
        </w:rPr>
        <w:t xml:space="preserve">define the coordinates of the first </w:t>
      </w:r>
      <w:r w:rsidR="00090343">
        <w:rPr>
          <w:b w:val="0"/>
        </w:rPr>
        <w:t>boundary</w:t>
      </w:r>
      <w:r w:rsidR="000235DE">
        <w:rPr>
          <w:b w:val="0"/>
        </w:rPr>
        <w:t xml:space="preserve"> point</w:t>
      </w:r>
      <w:ins w:id="168" w:author="Ewald, Sarah (se2s)" w:date="2019-08-20T09:59:00Z">
        <w:r w:rsidR="00502516">
          <w:rPr>
            <w:b w:val="0"/>
          </w:rPr>
          <w:t>.</w:t>
        </w:r>
      </w:ins>
    </w:p>
    <w:p w14:paraId="5817B1D5" w14:textId="278C1893" w:rsidR="00850240" w:rsidRPr="003E0607" w:rsidRDefault="000235DE">
      <w:pPr>
        <w:pStyle w:val="Heading3"/>
        <w:numPr>
          <w:ilvl w:val="2"/>
          <w:numId w:val="28"/>
        </w:numPr>
        <w:rPr>
          <w:b w:val="0"/>
        </w:rPr>
      </w:pPr>
      <w:bookmarkStart w:id="169" w:name="keep-going-until-68-locations-are-collec"/>
      <w:bookmarkEnd w:id="169"/>
      <w:r>
        <w:rPr>
          <w:b w:val="0"/>
        </w:rPr>
        <w:t xml:space="preserve">Repeat this process (6-8 </w:t>
      </w:r>
      <w:r w:rsidR="00090343">
        <w:rPr>
          <w:b w:val="0"/>
        </w:rPr>
        <w:t>boundary</w:t>
      </w:r>
      <w:r>
        <w:rPr>
          <w:b w:val="0"/>
        </w:rPr>
        <w:t xml:space="preserve"> point coordinates are sufficient) to roughly define the edge of the sample</w:t>
      </w:r>
      <w:r w:rsidR="00CF29C0" w:rsidRPr="003E0607">
        <w:rPr>
          <w:b w:val="0"/>
        </w:rPr>
        <w:t>.</w:t>
      </w:r>
    </w:p>
    <w:p w14:paraId="200E2FD1" w14:textId="449783D0" w:rsidR="00850240" w:rsidRPr="003E0607" w:rsidRDefault="000235DE" w:rsidP="000235DE">
      <w:pPr>
        <w:pStyle w:val="Heading3"/>
        <w:numPr>
          <w:ilvl w:val="2"/>
          <w:numId w:val="28"/>
        </w:numPr>
        <w:rPr>
          <w:b w:val="0"/>
        </w:rPr>
      </w:pPr>
      <w:bookmarkStart w:id="170" w:name="save-the-boundary-position-list."/>
      <w:bookmarkEnd w:id="170"/>
      <w:r w:rsidRPr="000235DE">
        <w:rPr>
          <w:b w:val="0"/>
        </w:rPr>
        <w:t xml:space="preserve">Using </w:t>
      </w:r>
      <w:r w:rsidR="00A431F1">
        <w:rPr>
          <w:b w:val="0"/>
        </w:rPr>
        <w:t>B</w:t>
      </w:r>
      <w:r w:rsidRPr="000235DE">
        <w:rPr>
          <w:b w:val="0"/>
        </w:rPr>
        <w:t xml:space="preserve">lock 4 the ‘Positions’ </w:t>
      </w:r>
      <w:r>
        <w:rPr>
          <w:b w:val="0"/>
        </w:rPr>
        <w:t>p</w:t>
      </w:r>
      <w:r w:rsidRPr="000235DE">
        <w:rPr>
          <w:b w:val="0"/>
        </w:rPr>
        <w:t>anel</w:t>
      </w:r>
      <w:r w:rsidR="00A431F1">
        <w:rPr>
          <w:b w:val="0"/>
        </w:rPr>
        <w:t>,</w:t>
      </w:r>
      <w:r w:rsidRPr="000235DE">
        <w:rPr>
          <w:b w:val="0"/>
        </w:rPr>
        <w:t xml:space="preserve"> click "SAVE” to </w:t>
      </w:r>
      <w:r w:rsidR="00CF29C0" w:rsidRPr="003E0607">
        <w:rPr>
          <w:b w:val="0"/>
        </w:rPr>
        <w:t>save the boundary position list</w:t>
      </w:r>
      <w:r w:rsidR="00A431F1">
        <w:rPr>
          <w:b w:val="0"/>
        </w:rPr>
        <w:t xml:space="preserve"> as a .pos file</w:t>
      </w:r>
      <w:r w:rsidR="00425083">
        <w:rPr>
          <w:b w:val="0"/>
        </w:rPr>
        <w:t xml:space="preserve"> (i.e. </w:t>
      </w:r>
      <w:r w:rsidR="00902963">
        <w:rPr>
          <w:b w:val="0"/>
        </w:rPr>
        <w:t>“</w:t>
      </w:r>
      <w:r w:rsidR="00425083">
        <w:rPr>
          <w:b w:val="0"/>
        </w:rPr>
        <w:t>07-31-2019.pos</w:t>
      </w:r>
      <w:r w:rsidR="00902963">
        <w:rPr>
          <w:b w:val="0"/>
        </w:rPr>
        <w:t>”</w:t>
      </w:r>
      <w:r w:rsidR="00425083">
        <w:rPr>
          <w:b w:val="0"/>
        </w:rPr>
        <w:t>)</w:t>
      </w:r>
      <w:r w:rsidR="00EF17CA">
        <w:rPr>
          <w:b w:val="0"/>
        </w:rPr>
        <w:t xml:space="preserve"> in the folder “C:/ZEN/”</w:t>
      </w:r>
      <w:r w:rsidR="00CF29C0" w:rsidRPr="003E0607">
        <w:rPr>
          <w:b w:val="0"/>
        </w:rPr>
        <w:t>.</w:t>
      </w:r>
    </w:p>
    <w:p w14:paraId="5B4D2CEE" w14:textId="77777777" w:rsidR="00850240" w:rsidRDefault="00CF29C0">
      <w:pPr>
        <w:pStyle w:val="Compact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22B2E24" wp14:editId="7D95FFA1">
            <wp:extent cx="5334000" cy="2471447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195A8" w14:textId="06060C4B" w:rsidR="00850240" w:rsidRPr="003E0607" w:rsidRDefault="00CF29C0">
      <w:pPr>
        <w:pStyle w:val="Heading3"/>
        <w:numPr>
          <w:ilvl w:val="1"/>
          <w:numId w:val="29"/>
        </w:numPr>
        <w:rPr>
          <w:b w:val="0"/>
        </w:rPr>
      </w:pPr>
      <w:bookmarkStart w:id="171" w:name="calculate-the-tiles-within-the-shape-ref"/>
      <w:bookmarkEnd w:id="171"/>
      <w:r w:rsidRPr="003E0607">
        <w:rPr>
          <w:b w:val="0"/>
        </w:rPr>
        <w:lastRenderedPageBreak/>
        <w:t xml:space="preserve">2.3.2. </w:t>
      </w:r>
      <w:r w:rsidR="000235DE">
        <w:rPr>
          <w:b w:val="0"/>
        </w:rPr>
        <w:t xml:space="preserve">Create </w:t>
      </w:r>
      <w:r w:rsidRPr="003E0607">
        <w:rPr>
          <w:b w:val="0"/>
        </w:rPr>
        <w:t>the tile</w:t>
      </w:r>
      <w:r w:rsidR="000235DE">
        <w:rPr>
          <w:b w:val="0"/>
        </w:rPr>
        <w:t xml:space="preserve"> array</w:t>
      </w:r>
      <w:r w:rsidRPr="003E0607">
        <w:rPr>
          <w:b w:val="0"/>
        </w:rPr>
        <w:t xml:space="preserve"> within the boundary points.</w:t>
      </w:r>
    </w:p>
    <w:p w14:paraId="20069D67" w14:textId="7486F70F" w:rsidR="00716177" w:rsidDel="00502516" w:rsidRDefault="00670ED0">
      <w:pPr>
        <w:pStyle w:val="Heading3"/>
        <w:numPr>
          <w:ilvl w:val="2"/>
          <w:numId w:val="30"/>
        </w:numPr>
        <w:rPr>
          <w:ins w:id="172" w:author="boris yin" w:date="2019-08-12T13:41:00Z"/>
          <w:del w:id="173" w:author="Ewald, Sarah (se2s)" w:date="2019-08-20T09:59:00Z"/>
          <w:b w:val="0"/>
        </w:rPr>
      </w:pPr>
      <w:bookmarkStart w:id="174" w:name="call-the-script-tilescanconvexhullz_spli"/>
      <w:bookmarkEnd w:id="174"/>
      <w:ins w:id="175" w:author="boris yin" w:date="2019-08-25T17:28:00Z">
        <w:r>
          <w:rPr>
            <w:b w:val="0"/>
          </w:rPr>
          <w:t xml:space="preserve">2.3.2.1. </w:t>
        </w:r>
      </w:ins>
      <w:r w:rsidR="000235DE" w:rsidRPr="00502516">
        <w:rPr>
          <w:b w:val="0"/>
        </w:rPr>
        <w:t xml:space="preserve">Using </w:t>
      </w:r>
      <w:r w:rsidR="00836FFE" w:rsidRPr="00502516">
        <w:rPr>
          <w:b w:val="0"/>
        </w:rPr>
        <w:t>B</w:t>
      </w:r>
      <w:r w:rsidR="000235DE" w:rsidRPr="00502516">
        <w:rPr>
          <w:b w:val="0"/>
        </w:rPr>
        <w:t>lock 7 “Spyder GUI”</w:t>
      </w:r>
    </w:p>
    <w:p w14:paraId="2F9716CA" w14:textId="56AD3524" w:rsidR="00850240" w:rsidRPr="00502516" w:rsidRDefault="00B939B8">
      <w:pPr>
        <w:pStyle w:val="Heading3"/>
        <w:numPr>
          <w:ilvl w:val="2"/>
          <w:numId w:val="30"/>
        </w:numPr>
        <w:rPr>
          <w:b w:val="0"/>
        </w:rPr>
      </w:pPr>
      <w:ins w:id="176" w:author="boris yin" w:date="2019-08-12T13:42:00Z">
        <w:del w:id="177" w:author="Ewald, Sarah (se2s)" w:date="2019-08-20T09:59:00Z">
          <w:r w:rsidRPr="00502516" w:rsidDel="00502516">
            <w:rPr>
              <w:b w:val="0"/>
            </w:rPr>
            <w:delText>L</w:delText>
          </w:r>
        </w:del>
      </w:ins>
      <w:ins w:id="178" w:author="Ewald, Sarah (se2s)" w:date="2019-08-20T09:59:00Z">
        <w:r w:rsidR="00502516">
          <w:rPr>
            <w:b w:val="0"/>
          </w:rPr>
          <w:t xml:space="preserve"> l</w:t>
        </w:r>
      </w:ins>
      <w:ins w:id="179" w:author="boris yin" w:date="2019-08-12T13:42:00Z">
        <w:r w:rsidRPr="00502516">
          <w:rPr>
            <w:b w:val="0"/>
          </w:rPr>
          <w:t xml:space="preserve">oad </w:t>
        </w:r>
      </w:ins>
      <w:r w:rsidR="00CF29C0" w:rsidRPr="00502516">
        <w:rPr>
          <w:b w:val="0"/>
        </w:rPr>
        <w:t xml:space="preserve">the </w:t>
      </w:r>
      <w:ins w:id="180" w:author="boris yin" w:date="2019-08-12T13:41:00Z">
        <w:r w:rsidR="00716177" w:rsidRPr="00502516">
          <w:rPr>
            <w:b w:val="0"/>
          </w:rPr>
          <w:t xml:space="preserve">Python </w:t>
        </w:r>
      </w:ins>
      <w:r w:rsidR="00CF29C0" w:rsidRPr="00502516">
        <w:rPr>
          <w:b w:val="0"/>
        </w:rPr>
        <w:t>script “tileScanConvexHullz_split.py”</w:t>
      </w:r>
    </w:p>
    <w:p w14:paraId="5252052B" w14:textId="77777777" w:rsidR="00850240" w:rsidRDefault="00CF29C0">
      <w:pPr>
        <w:pStyle w:val="Compact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7E7CBAB2" wp14:editId="12133E92">
            <wp:extent cx="5334000" cy="4586684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py1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6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B6C3A0" w14:textId="3FA2299D" w:rsidR="000235DE" w:rsidRDefault="00670ED0">
      <w:pPr>
        <w:pStyle w:val="Heading3"/>
        <w:numPr>
          <w:ilvl w:val="0"/>
          <w:numId w:val="52"/>
        </w:numPr>
        <w:rPr>
          <w:b w:val="0"/>
        </w:rPr>
        <w:pPrChange w:id="181" w:author="boris yin" w:date="2019-08-25T17:28:00Z">
          <w:pPr>
            <w:pStyle w:val="Heading3"/>
            <w:numPr>
              <w:ilvl w:val="3"/>
              <w:numId w:val="31"/>
            </w:numPr>
            <w:tabs>
              <w:tab w:val="num" w:pos="2160"/>
            </w:tabs>
            <w:ind w:left="2640" w:hanging="480"/>
          </w:pPr>
        </w:pPrChange>
      </w:pPr>
      <w:bookmarkStart w:id="182" w:name="line-12-enter-the-path-of-the-pre-saved-"/>
      <w:bookmarkEnd w:id="182"/>
      <w:ins w:id="183" w:author="boris yin" w:date="2019-08-25T17:28:00Z">
        <w:r>
          <w:rPr>
            <w:b w:val="0"/>
          </w:rPr>
          <w:t xml:space="preserve">2.3.2.2. </w:t>
        </w:r>
      </w:ins>
      <w:r w:rsidR="000235DE">
        <w:rPr>
          <w:b w:val="0"/>
        </w:rPr>
        <w:t>In Block 7 the ‘Spyd</w:t>
      </w:r>
      <w:r w:rsidR="003222C7">
        <w:rPr>
          <w:b w:val="0"/>
        </w:rPr>
        <w:t>e</w:t>
      </w:r>
      <w:r w:rsidR="000235DE">
        <w:rPr>
          <w:b w:val="0"/>
        </w:rPr>
        <w:t>r GUI”</w:t>
      </w:r>
      <w:r w:rsidR="00425083">
        <w:rPr>
          <w:b w:val="0"/>
        </w:rPr>
        <w:t>,</w:t>
      </w:r>
      <w:r w:rsidR="000235DE">
        <w:rPr>
          <w:b w:val="0"/>
        </w:rPr>
        <w:t xml:space="preserve"> edit the script as follows:</w:t>
      </w:r>
    </w:p>
    <w:p w14:paraId="2F9D2EE5" w14:textId="09C95AA8" w:rsidR="00850240" w:rsidRPr="003E0607" w:rsidRDefault="00CF29C0">
      <w:pPr>
        <w:pStyle w:val="Heading3"/>
        <w:numPr>
          <w:ilvl w:val="4"/>
          <w:numId w:val="31"/>
        </w:numPr>
        <w:tabs>
          <w:tab w:val="clear" w:pos="2880"/>
          <w:tab w:val="num" w:pos="720"/>
        </w:tabs>
        <w:ind w:left="1200"/>
        <w:rPr>
          <w:b w:val="0"/>
        </w:rPr>
        <w:pPrChange w:id="184" w:author="boris yin" w:date="2019-08-25T17:28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  <w:del w:id="185" w:author="Ewald, Sarah (se2s)" w:date="2019-08-20T10:00:00Z">
        <w:r w:rsidRPr="003E0607" w:rsidDel="00502516">
          <w:rPr>
            <w:b w:val="0"/>
          </w:rPr>
          <w:delText>l</w:delText>
        </w:r>
      </w:del>
      <w:ins w:id="186" w:author="Ewald, Sarah (se2s)" w:date="2019-08-20T10:00:00Z">
        <w:r w:rsidR="00502516">
          <w:rPr>
            <w:b w:val="0"/>
          </w:rPr>
          <w:t>L</w:t>
        </w:r>
      </w:ins>
      <w:r w:rsidRPr="003E0607">
        <w:rPr>
          <w:b w:val="0"/>
        </w:rPr>
        <w:t>ine 12: enter the path of the</w:t>
      </w:r>
      <w:r w:rsidR="000235DE">
        <w:rPr>
          <w:b w:val="0"/>
        </w:rPr>
        <w:t xml:space="preserve"> </w:t>
      </w:r>
      <w:r w:rsidR="004F471D">
        <w:rPr>
          <w:b w:val="0"/>
        </w:rPr>
        <w:t>boundary</w:t>
      </w:r>
      <w:r w:rsidR="000235DE">
        <w:rPr>
          <w:b w:val="0"/>
        </w:rPr>
        <w:t xml:space="preserve"> list file that was just</w:t>
      </w:r>
      <w:r w:rsidRPr="003E0607">
        <w:rPr>
          <w:b w:val="0"/>
        </w:rPr>
        <w:t xml:space="preserve"> pre-saved “</w:t>
      </w:r>
      <w:r w:rsidR="00FE4163">
        <w:rPr>
          <w:b w:val="0"/>
        </w:rPr>
        <w:t>07-31-2019.pos”</w:t>
      </w:r>
      <w:r w:rsidRPr="003E0607">
        <w:rPr>
          <w:b w:val="0"/>
        </w:rPr>
        <w:t xml:space="preserve"> </w:t>
      </w:r>
      <w:r w:rsidR="00106E7B">
        <w:rPr>
          <w:b w:val="0"/>
        </w:rPr>
        <w:t>in the folder “C:/ZEN/”.</w:t>
      </w:r>
    </w:p>
    <w:p w14:paraId="3C1CCCBA" w14:textId="6878E4A4" w:rsidR="00850240" w:rsidRDefault="00CF29C0">
      <w:pPr>
        <w:pStyle w:val="Heading3"/>
        <w:numPr>
          <w:ilvl w:val="4"/>
          <w:numId w:val="31"/>
        </w:numPr>
        <w:tabs>
          <w:tab w:val="clear" w:pos="2880"/>
          <w:tab w:val="num" w:pos="720"/>
        </w:tabs>
        <w:ind w:left="1200"/>
        <w:rPr>
          <w:b w:val="0"/>
        </w:rPr>
        <w:pPrChange w:id="187" w:author="boris yin" w:date="2019-08-25T17:28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  <w:bookmarkStart w:id="188" w:name="line-14-enter-value-of-the-tile-size-alw"/>
      <w:bookmarkEnd w:id="188"/>
      <w:del w:id="189" w:author="Ewald, Sarah (se2s)" w:date="2019-08-20T10:00:00Z">
        <w:r w:rsidRPr="003E0607" w:rsidDel="00502516">
          <w:rPr>
            <w:b w:val="0"/>
          </w:rPr>
          <w:delText>l</w:delText>
        </w:r>
      </w:del>
      <w:ins w:id="190" w:author="Ewald, Sarah (se2s)" w:date="2019-08-20T10:00:00Z">
        <w:r w:rsidR="00502516">
          <w:rPr>
            <w:b w:val="0"/>
          </w:rPr>
          <w:t>L</w:t>
        </w:r>
      </w:ins>
      <w:r w:rsidRPr="003E0607">
        <w:rPr>
          <w:b w:val="0"/>
        </w:rPr>
        <w:t>ine 14: enter value of the tile size</w:t>
      </w:r>
      <w:r w:rsidR="000235DE">
        <w:rPr>
          <w:b w:val="0"/>
        </w:rPr>
        <w:t>. For example, for the</w:t>
      </w:r>
      <w:r w:rsidRPr="003E0607">
        <w:rPr>
          <w:b w:val="0"/>
        </w:rPr>
        <w:t xml:space="preserve"> 25x lens on our LSM 880, the size of each field is 340.1 </w:t>
      </w:r>
      <w:proofErr w:type="spellStart"/>
      <w:r w:rsidRPr="003E0607">
        <w:rPr>
          <w:b w:val="0"/>
        </w:rPr>
        <w:t>μm</w:t>
      </w:r>
      <w:proofErr w:type="spellEnd"/>
      <w:r w:rsidR="004F471D">
        <w:rPr>
          <w:b w:val="0"/>
        </w:rPr>
        <w:t xml:space="preserve">. </w:t>
      </w:r>
      <w:r w:rsidR="001905AF">
        <w:rPr>
          <w:b w:val="0"/>
        </w:rPr>
        <w:t xml:space="preserve">Enter 340.1 here to generate tiles paved across the pre-defined sample surface without </w:t>
      </w:r>
      <w:ins w:id="191" w:author="Ewald, Sarah (se2s)" w:date="2019-08-20T10:00:00Z">
        <w:r w:rsidR="007F03A6">
          <w:rPr>
            <w:b w:val="0"/>
          </w:rPr>
          <w:t xml:space="preserve">a </w:t>
        </w:r>
      </w:ins>
      <w:r w:rsidR="001905AF">
        <w:rPr>
          <w:b w:val="0"/>
        </w:rPr>
        <w:t>gap in between</w:t>
      </w:r>
      <w:r w:rsidRPr="003E0607">
        <w:rPr>
          <w:b w:val="0"/>
        </w:rPr>
        <w:t>.</w:t>
      </w:r>
      <w:r w:rsidR="007C78CE">
        <w:rPr>
          <w:b w:val="0"/>
        </w:rPr>
        <w:t xml:space="preserve"> If gap</w:t>
      </w:r>
      <w:r w:rsidR="00EA5D2F">
        <w:rPr>
          <w:b w:val="0"/>
        </w:rPr>
        <w:t>s</w:t>
      </w:r>
      <w:r w:rsidR="007C78CE">
        <w:rPr>
          <w:b w:val="0"/>
        </w:rPr>
        <w:t xml:space="preserve"> between </w:t>
      </w:r>
      <w:r w:rsidR="00EA5D2F">
        <w:rPr>
          <w:b w:val="0"/>
        </w:rPr>
        <w:t xml:space="preserve">the </w:t>
      </w:r>
      <w:r w:rsidR="007C78CE">
        <w:rPr>
          <w:b w:val="0"/>
        </w:rPr>
        <w:t xml:space="preserve">tiles </w:t>
      </w:r>
      <w:r w:rsidR="00EA5D2F">
        <w:rPr>
          <w:b w:val="0"/>
        </w:rPr>
        <w:t>are</w:t>
      </w:r>
      <w:r w:rsidR="007C78CE">
        <w:rPr>
          <w:b w:val="0"/>
        </w:rPr>
        <w:t xml:space="preserve"> needed, a number larger than 340.1 can be entered here.</w:t>
      </w:r>
    </w:p>
    <w:p w14:paraId="0EA87C89" w14:textId="2DD7AAEC" w:rsidR="00CE2B0A" w:rsidRPr="00CE2B0A" w:rsidRDefault="00CE2B0A">
      <w:pPr>
        <w:pStyle w:val="BodyText"/>
        <w:ind w:left="1200"/>
        <w:pPrChange w:id="192" w:author="boris yin" w:date="2019-08-25T17:28:00Z">
          <w:pPr>
            <w:pStyle w:val="BodyText"/>
            <w:ind w:left="3360"/>
          </w:pPr>
        </w:pPrChange>
      </w:pPr>
      <w:r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Note: </w:t>
      </w:r>
      <w:r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The size of each field can be found </w:t>
      </w:r>
      <w:r w:rsidR="00787759" w:rsidRPr="00B055D3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in the “Acquisition Mode” panel</w:t>
      </w:r>
      <w:r w:rsidR="00787759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of</w:t>
      </w:r>
      <w:r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Zen</w:t>
      </w:r>
      <w:r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</w:t>
      </w:r>
      <w:r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Black.</w:t>
      </w:r>
    </w:p>
    <w:p w14:paraId="12455DAA" w14:textId="5EC6E704" w:rsidR="00CE2B0A" w:rsidRPr="00CE2B0A" w:rsidRDefault="00DC564A">
      <w:pPr>
        <w:pStyle w:val="BodyText"/>
        <w:ind w:left="360"/>
        <w:rPr>
          <w:b/>
          <w:rPrChange w:id="193" w:author="boris yin" w:date="2019-08-12T13:51:00Z">
            <w:rPr>
              <w:b w:val="0"/>
            </w:rPr>
          </w:rPrChange>
        </w:rPr>
        <w:pPrChange w:id="194" w:author="boris yin" w:date="2019-08-25T17:28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6315B65" wp14:editId="7A9E354F">
                <wp:simplePos x="0" y="0"/>
                <wp:positionH relativeFrom="column">
                  <wp:posOffset>3242310</wp:posOffset>
                </wp:positionH>
                <wp:positionV relativeFrom="paragraph">
                  <wp:posOffset>3347720</wp:posOffset>
                </wp:positionV>
                <wp:extent cx="1537970" cy="429895"/>
                <wp:effectExtent l="0" t="0" r="0" b="1905"/>
                <wp:wrapNone/>
                <wp:docPr id="4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37970" cy="4298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FFE6F9" id="Rectangle 3" o:spid="_x0000_s1026" style="position:absolute;margin-left:255.3pt;margin-top:263.6pt;width:121.1pt;height:33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" filled="f" strokecolor="red">
                <v:path arrowok="t"/>
              </v:rect>
            </w:pict>
          </mc:Fallback>
        </mc:AlternateContent>
      </w:r>
      <w:ins w:id="195" w:author="boris yin" w:date="2019-08-12T13:52:00Z">
        <w:r w:rsidR="00CE2B0A">
          <w:t xml:space="preserve">                                                               </w:t>
        </w:r>
      </w:ins>
      <w:ins w:id="196" w:author="boris yin" w:date="2019-08-12T13:51:00Z">
        <w:r w:rsidR="00CE2B0A" w:rsidRPr="00CE2B0A">
          <w:rPr>
            <w:noProof/>
          </w:rPr>
          <w:drawing>
            <wp:inline distT="0" distB="0" distL="0" distR="0" wp14:anchorId="1B5D9806" wp14:editId="7BDAD17F">
              <wp:extent cx="2854036" cy="4855845"/>
              <wp:effectExtent l="0" t="0" r="0" b="0"/>
              <wp:docPr id="37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Picture 3"/>
                      <pic:cNvPicPr>
                        <a:picLocks noChangeAspect="1"/>
                      </pic:cNvPicPr>
                    </pic:nvPicPr>
                    <pic:blipFill rotWithShape="1">
                      <a:blip r:embed="rId27"/>
                      <a:srcRect l="15182" t="13099" r="70436" b="43401"/>
                      <a:stretch/>
                    </pic:blipFill>
                    <pic:spPr bwMode="auto">
                      <a:xfrm>
                        <a:off x="0" y="0"/>
                        <a:ext cx="2854474" cy="485659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F399BAA" w14:textId="0A19509D" w:rsidR="006F41DB" w:rsidRPr="00845F46" w:rsidDel="00845F46" w:rsidRDefault="00CF29C0">
      <w:pPr>
        <w:pStyle w:val="Heading3"/>
        <w:numPr>
          <w:ilvl w:val="0"/>
          <w:numId w:val="58"/>
        </w:numPr>
        <w:tabs>
          <w:tab w:val="num" w:pos="720"/>
        </w:tabs>
        <w:ind w:left="0"/>
        <w:rPr>
          <w:del w:id="197" w:author="boris yin" w:date="2019-08-25T17:22:00Z"/>
          <w:rPrChange w:id="198" w:author="boris yin" w:date="2019-08-25T17:25:00Z">
            <w:rPr>
              <w:del w:id="199" w:author="boris yin" w:date="2019-08-25T17:22:00Z"/>
              <w:b w:val="0"/>
              <w:bCs w:val="0"/>
            </w:rPr>
          </w:rPrChange>
        </w:rPr>
        <w:pPrChange w:id="200" w:author="boris yin" w:date="2019-08-25T17:27:00Z">
          <w:pPr>
            <w:pStyle w:val="Heading3"/>
            <w:numPr>
              <w:numId w:val="52"/>
            </w:numPr>
            <w:ind w:left="720" w:hanging="360"/>
          </w:pPr>
        </w:pPrChange>
      </w:pPr>
      <w:bookmarkStart w:id="201" w:name="line-16-the-maximum-numbers-of-tiles-can"/>
      <w:bookmarkEnd w:id="201"/>
      <w:del w:id="202" w:author="boris yin" w:date="2019-08-25T17:25:00Z">
        <w:r w:rsidRPr="00845F46" w:rsidDel="00845F46">
          <w:rPr>
            <w:bCs w:val="0"/>
            <w:rPrChange w:id="203" w:author="boris yin" w:date="2019-08-25T17:25:00Z">
              <w:rPr>
                <w:bCs w:val="0"/>
              </w:rPr>
            </w:rPrChange>
          </w:rPr>
          <w:lastRenderedPageBreak/>
          <w:delText>l</w:delText>
        </w:r>
      </w:del>
      <w:ins w:id="204" w:author="Ewald, Sarah (se2s)" w:date="2019-08-20T10:20:00Z">
        <w:del w:id="205" w:author="boris yin" w:date="2019-08-25T17:25:00Z">
          <w:r w:rsidR="007F03A6" w:rsidRPr="00845F46" w:rsidDel="00845F46">
            <w:rPr>
              <w:bCs w:val="0"/>
              <w:rPrChange w:id="206" w:author="boris yin" w:date="2019-08-25T17:25:00Z">
                <w:rPr>
                  <w:bCs w:val="0"/>
                </w:rPr>
              </w:rPrChange>
            </w:rPr>
            <w:delText>L</w:delText>
          </w:r>
        </w:del>
      </w:ins>
      <w:del w:id="207" w:author="boris yin" w:date="2019-08-25T17:25:00Z">
        <w:r w:rsidRPr="00845F46" w:rsidDel="00845F46">
          <w:rPr>
            <w:bCs w:val="0"/>
            <w:rPrChange w:id="208" w:author="boris yin" w:date="2019-08-25T17:25:00Z">
              <w:rPr>
                <w:bCs w:val="0"/>
              </w:rPr>
            </w:rPrChange>
          </w:rPr>
          <w:delText>ine 16:</w:delText>
        </w:r>
        <w:r w:rsidR="00273132" w:rsidRPr="00845F46" w:rsidDel="00845F46">
          <w:rPr>
            <w:bCs w:val="0"/>
            <w:rPrChange w:id="209" w:author="boris yin" w:date="2019-08-25T17:25:00Z">
              <w:rPr>
                <w:bCs w:val="0"/>
              </w:rPr>
            </w:rPrChange>
          </w:rPr>
          <w:delText xml:space="preserve"> defines</w:delText>
        </w:r>
        <w:r w:rsidRPr="00845F46" w:rsidDel="00845F46">
          <w:rPr>
            <w:bCs w:val="0"/>
            <w:rPrChange w:id="210" w:author="boris yin" w:date="2019-08-25T17:25:00Z">
              <w:rPr>
                <w:bCs w:val="0"/>
              </w:rPr>
            </w:rPrChange>
          </w:rPr>
          <w:delText xml:space="preserve"> the maximum numbers of tiles </w:delText>
        </w:r>
        <w:r w:rsidR="00273132" w:rsidRPr="00845F46" w:rsidDel="00845F46">
          <w:rPr>
            <w:bCs w:val="0"/>
            <w:rPrChange w:id="211" w:author="boris yin" w:date="2019-08-25T17:25:00Z">
              <w:rPr>
                <w:bCs w:val="0"/>
              </w:rPr>
            </w:rPrChange>
          </w:rPr>
          <w:delText xml:space="preserve">that </w:delText>
        </w:r>
        <w:r w:rsidRPr="00845F46" w:rsidDel="00845F46">
          <w:rPr>
            <w:bCs w:val="0"/>
            <w:rPrChange w:id="212" w:author="boris yin" w:date="2019-08-25T17:25:00Z">
              <w:rPr>
                <w:bCs w:val="0"/>
              </w:rPr>
            </w:rPrChange>
          </w:rPr>
          <w:delText xml:space="preserve">can be written into </w:delText>
        </w:r>
        <w:r w:rsidR="00273132" w:rsidRPr="00845F46" w:rsidDel="00845F46">
          <w:rPr>
            <w:bCs w:val="0"/>
            <w:rPrChange w:id="213" w:author="boris yin" w:date="2019-08-25T17:25:00Z">
              <w:rPr>
                <w:bCs w:val="0"/>
              </w:rPr>
            </w:rPrChange>
          </w:rPr>
          <w:delText>the</w:delText>
        </w:r>
        <w:r w:rsidRPr="00845F46" w:rsidDel="00845F46">
          <w:rPr>
            <w:bCs w:val="0"/>
            <w:rPrChange w:id="214" w:author="boris yin" w:date="2019-08-25T17:25:00Z">
              <w:rPr>
                <w:bCs w:val="0"/>
              </w:rPr>
            </w:rPrChange>
          </w:rPr>
          <w:delText xml:space="preserve"> position file.</w:delText>
        </w:r>
      </w:del>
    </w:p>
    <w:p w14:paraId="2F629E50" w14:textId="77777777" w:rsidR="00845F46" w:rsidRDefault="00845F46">
      <w:pPr>
        <w:pStyle w:val="Heading3"/>
        <w:numPr>
          <w:ilvl w:val="2"/>
          <w:numId w:val="58"/>
        </w:numPr>
        <w:tabs>
          <w:tab w:val="clear" w:pos="1440"/>
          <w:tab w:val="num" w:pos="720"/>
        </w:tabs>
        <w:ind w:left="1200"/>
        <w:rPr>
          <w:ins w:id="215" w:author="boris yin" w:date="2019-08-25T17:25:00Z"/>
          <w:b w:val="0"/>
          <w:bCs w:val="0"/>
        </w:rPr>
        <w:pPrChange w:id="216" w:author="boris yin" w:date="2019-08-25T17:27:00Z">
          <w:pPr>
            <w:pStyle w:val="Heading3"/>
            <w:numPr>
              <w:ilvl w:val="2"/>
              <w:numId w:val="58"/>
            </w:numPr>
            <w:tabs>
              <w:tab w:val="num" w:pos="1440"/>
            </w:tabs>
            <w:ind w:left="1920" w:hanging="480"/>
          </w:pPr>
        </w:pPrChange>
      </w:pPr>
      <w:ins w:id="217" w:author="boris yin" w:date="2019-08-25T17:25:00Z">
        <w:r w:rsidRPr="006D3F84">
          <w:rPr>
            <w:b w:val="0"/>
            <w:bCs w:val="0"/>
          </w:rPr>
          <w:t>Line 16: defines the maximum numbers of tiles that can be written into the position file.</w:t>
        </w:r>
      </w:ins>
    </w:p>
    <w:p w14:paraId="4B383493" w14:textId="747B3B00" w:rsidR="00845F46" w:rsidRPr="00845F46" w:rsidRDefault="00670ED0">
      <w:pPr>
        <w:pStyle w:val="Heading3"/>
        <w:numPr>
          <w:ilvl w:val="0"/>
          <w:numId w:val="58"/>
        </w:numPr>
        <w:rPr>
          <w:ins w:id="218" w:author="boris yin" w:date="2019-08-25T17:23:00Z"/>
          <w:b w:val="0"/>
          <w:bCs w:val="0"/>
          <w:rPrChange w:id="219" w:author="boris yin" w:date="2019-08-25T17:23:00Z">
            <w:rPr>
              <w:ins w:id="220" w:author="boris yin" w:date="2019-08-25T17:23:00Z"/>
              <w:b w:val="0"/>
            </w:rPr>
          </w:rPrChange>
        </w:rPr>
        <w:pPrChange w:id="221" w:author="boris yin" w:date="2019-08-25T17:30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  <w:ins w:id="222" w:author="boris yin" w:date="2019-08-25T17:30:00Z">
        <w:r>
          <w:rPr>
            <w:b w:val="0"/>
            <w:bCs w:val="0"/>
          </w:rPr>
          <w:t xml:space="preserve">2.3.2.3. </w:t>
        </w:r>
      </w:ins>
      <w:ins w:id="223" w:author="boris yin" w:date="2019-08-25T17:23:00Z">
        <w:r w:rsidR="00845F46" w:rsidRPr="008D6253">
          <w:rPr>
            <w:b w:val="0"/>
            <w:bCs w:val="0"/>
          </w:rPr>
          <w:t>Run the script “tileScanConvexHullz_split.py” after the parameters are entered.</w:t>
        </w:r>
      </w:ins>
    </w:p>
    <w:p w14:paraId="16717D70" w14:textId="231DEB79" w:rsidR="006F41DB" w:rsidRPr="00845F46" w:rsidDel="00845F46" w:rsidRDefault="006F41DB">
      <w:pPr>
        <w:pStyle w:val="Heading3"/>
        <w:numPr>
          <w:ilvl w:val="4"/>
          <w:numId w:val="31"/>
        </w:numPr>
        <w:tabs>
          <w:tab w:val="num" w:pos="720"/>
        </w:tabs>
        <w:ind w:left="2640"/>
        <w:rPr>
          <w:del w:id="224" w:author="boris yin" w:date="2019-08-25T17:24:00Z"/>
          <w:b w:val="0"/>
          <w:bCs w:val="0"/>
          <w:rPrChange w:id="225" w:author="boris yin" w:date="2019-08-25T17:22:00Z">
            <w:rPr>
              <w:del w:id="226" w:author="boris yin" w:date="2019-08-25T17:24:00Z"/>
              <w:b w:val="0"/>
            </w:rPr>
          </w:rPrChange>
        </w:rPr>
        <w:pPrChange w:id="227" w:author="boris yin" w:date="2019-08-25T17:27:00Z">
          <w:pPr>
            <w:pStyle w:val="Heading3"/>
          </w:pPr>
        </w:pPrChange>
      </w:pPr>
      <w:ins w:id="228" w:author="Ewald, Sarah (se2s)" w:date="2019-08-20T10:52:00Z">
        <w:del w:id="229" w:author="boris yin" w:date="2019-08-25T17:24:00Z">
          <w:r w:rsidRPr="00845F46" w:rsidDel="00845F46">
            <w:rPr>
              <w:bCs w:val="0"/>
              <w:rPrChange w:id="230" w:author="boris yin" w:date="2019-08-25T17:22:00Z">
                <w:rPr>
                  <w:bCs w:val="0"/>
                </w:rPr>
              </w:rPrChange>
            </w:rPr>
            <w:delText>Run the script “tileScanConvexHullz_split.py” after the parameters are entered.</w:delText>
          </w:r>
        </w:del>
      </w:ins>
    </w:p>
    <w:p w14:paraId="211FA2C2" w14:textId="4DDF4BA9" w:rsidR="006F41DB" w:rsidRPr="00845F46" w:rsidDel="00845F46" w:rsidRDefault="006F41DB">
      <w:pPr>
        <w:pStyle w:val="Heading3"/>
        <w:tabs>
          <w:tab w:val="num" w:pos="720"/>
        </w:tabs>
        <w:rPr>
          <w:ins w:id="231" w:author="Ewald, Sarah (se2s)" w:date="2019-08-20T10:53:00Z"/>
          <w:del w:id="232" w:author="boris yin" w:date="2019-08-25T17:24:00Z"/>
          <w:b w:val="0"/>
          <w:bCs w:val="0"/>
          <w:rPrChange w:id="233" w:author="boris yin" w:date="2019-08-25T17:22:00Z">
            <w:rPr>
              <w:ins w:id="234" w:author="Ewald, Sarah (se2s)" w:date="2019-08-20T10:53:00Z"/>
              <w:del w:id="235" w:author="boris yin" w:date="2019-08-25T17:24:00Z"/>
            </w:rPr>
          </w:rPrChange>
        </w:rPr>
        <w:pPrChange w:id="236" w:author="boris yin" w:date="2019-08-25T17:27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</w:p>
    <w:p w14:paraId="2B120BC9" w14:textId="53BA504C" w:rsidR="00850240" w:rsidRPr="00845F46" w:rsidRDefault="00273132">
      <w:pPr>
        <w:pStyle w:val="Heading3"/>
        <w:numPr>
          <w:ilvl w:val="2"/>
          <w:numId w:val="58"/>
        </w:numPr>
        <w:tabs>
          <w:tab w:val="clear" w:pos="1440"/>
          <w:tab w:val="num" w:pos="720"/>
        </w:tabs>
        <w:ind w:left="1200"/>
        <w:rPr>
          <w:b w:val="0"/>
          <w:bCs w:val="0"/>
          <w:rPrChange w:id="237" w:author="boris yin" w:date="2019-08-25T17:22:00Z">
            <w:rPr/>
          </w:rPrChange>
        </w:rPr>
        <w:pPrChange w:id="238" w:author="boris yin" w:date="2019-08-25T17:27:00Z">
          <w:pPr>
            <w:pStyle w:val="Heading4"/>
            <w:ind w:left="3360"/>
          </w:pPr>
        </w:pPrChange>
      </w:pPr>
      <w:bookmarkStart w:id="239" w:name="zen-black-may-freeze-when-a-positioin-fi"/>
      <w:bookmarkEnd w:id="239"/>
      <w:r w:rsidRPr="00845F46">
        <w:rPr>
          <w:b w:val="0"/>
          <w:bCs w:val="0"/>
          <w:rPrChange w:id="240" w:author="boris yin" w:date="2019-08-25T17:22:00Z">
            <w:rPr/>
          </w:rPrChange>
        </w:rPr>
        <w:t xml:space="preserve">WARNING: </w:t>
      </w:r>
      <w:r w:rsidR="00CF29C0" w:rsidRPr="00845F46">
        <w:rPr>
          <w:b w:val="0"/>
          <w:bCs w:val="0"/>
          <w:rPrChange w:id="241" w:author="boris yin" w:date="2019-08-25T17:22:00Z">
            <w:rPr/>
          </w:rPrChange>
        </w:rPr>
        <w:t xml:space="preserve">ZEN Black may freeze when a </w:t>
      </w:r>
      <w:r w:rsidR="007F03A6" w:rsidRPr="00845F46">
        <w:rPr>
          <w:b w:val="0"/>
          <w:bCs w:val="0"/>
          <w:rPrChange w:id="242" w:author="boris yin" w:date="2019-08-25T17:22:00Z">
            <w:rPr/>
          </w:rPrChange>
        </w:rPr>
        <w:t>position</w:t>
      </w:r>
      <w:r w:rsidR="00CF29C0" w:rsidRPr="00845F46">
        <w:rPr>
          <w:b w:val="0"/>
          <w:bCs w:val="0"/>
          <w:rPrChange w:id="243" w:author="boris yin" w:date="2019-08-25T17:22:00Z">
            <w:rPr/>
          </w:rPrChange>
        </w:rPr>
        <w:t xml:space="preserve"> file contains more than 120 positions.</w:t>
      </w:r>
      <w:r w:rsidRPr="00845F46">
        <w:rPr>
          <w:b w:val="0"/>
          <w:bCs w:val="0"/>
          <w:rPrChange w:id="244" w:author="boris yin" w:date="2019-08-25T17:22:00Z">
            <w:rPr/>
          </w:rPrChange>
        </w:rPr>
        <w:t xml:space="preserve"> </w:t>
      </w:r>
      <w:ins w:id="245" w:author="Ewald, Sarah (se2s)" w:date="2019-08-20T10:53:00Z">
        <w:r w:rsidR="006F41DB" w:rsidRPr="00845F46">
          <w:rPr>
            <w:b w:val="0"/>
            <w:bCs w:val="0"/>
            <w:rPrChange w:id="246" w:author="boris yin" w:date="2019-08-25T17:22:00Z">
              <w:rPr/>
            </w:rPrChange>
          </w:rPr>
          <w:t>To avoid this issue</w:t>
        </w:r>
      </w:ins>
      <w:del w:id="247" w:author="Ewald, Sarah (se2s)" w:date="2019-08-20T10:53:00Z">
        <w:r w:rsidRPr="00845F46" w:rsidDel="006F41DB">
          <w:rPr>
            <w:b w:val="0"/>
            <w:bCs w:val="0"/>
            <w:rPrChange w:id="248" w:author="boris yin" w:date="2019-08-25T17:22:00Z">
              <w:rPr/>
            </w:rPrChange>
          </w:rPr>
          <w:delText xml:space="preserve">If this is </w:delText>
        </w:r>
      </w:del>
      <w:ins w:id="249" w:author="Ewald, Sarah (se2s)" w:date="2019-08-20T10:53:00Z">
        <w:r w:rsidR="006F41DB" w:rsidRPr="00845F46">
          <w:rPr>
            <w:b w:val="0"/>
            <w:bCs w:val="0"/>
            <w:rPrChange w:id="250" w:author="boris yin" w:date="2019-08-25T17:22:00Z">
              <w:rPr/>
            </w:rPrChange>
          </w:rPr>
          <w:t xml:space="preserve"> </w:t>
        </w:r>
      </w:ins>
      <w:del w:id="251" w:author="Ewald, Sarah (se2s)" w:date="2019-08-20T10:53:00Z">
        <w:r w:rsidRPr="00845F46" w:rsidDel="006F41DB">
          <w:rPr>
            <w:b w:val="0"/>
            <w:bCs w:val="0"/>
            <w:rPrChange w:id="252" w:author="boris yin" w:date="2019-08-25T17:22:00Z">
              <w:rPr/>
            </w:rPrChange>
          </w:rPr>
          <w:delText>th</w:delText>
        </w:r>
      </w:del>
      <w:ins w:id="253" w:author="Ewald, Sarah (se2s)" w:date="2019-08-20T10:51:00Z">
        <w:r w:rsidR="006F41DB" w:rsidRPr="00845F46">
          <w:rPr>
            <w:b w:val="0"/>
            <w:bCs w:val="0"/>
            <w:rPrChange w:id="254" w:author="boris yin" w:date="2019-08-25T17:22:00Z">
              <w:rPr/>
            </w:rPrChange>
          </w:rPr>
          <w:t>, the code automatically splits the tile array</w:t>
        </w:r>
      </w:ins>
      <w:ins w:id="255" w:author="Ewald, Sarah (se2s)" w:date="2019-08-20T10:53:00Z">
        <w:r w:rsidR="006F41DB" w:rsidRPr="00845F46">
          <w:rPr>
            <w:b w:val="0"/>
            <w:bCs w:val="0"/>
            <w:rPrChange w:id="256" w:author="boris yin" w:date="2019-08-25T17:22:00Z">
              <w:rPr/>
            </w:rPrChange>
          </w:rPr>
          <w:t>s greater than 120 positions</w:t>
        </w:r>
      </w:ins>
      <w:ins w:id="257" w:author="Ewald, Sarah (se2s)" w:date="2019-08-20T10:51:00Z">
        <w:r w:rsidR="006F41DB" w:rsidRPr="00845F46">
          <w:rPr>
            <w:b w:val="0"/>
            <w:bCs w:val="0"/>
            <w:rPrChange w:id="258" w:author="boris yin" w:date="2019-08-25T17:22:00Z">
              <w:rPr/>
            </w:rPrChange>
          </w:rPr>
          <w:t xml:space="preserve"> into multiple position files with a max</w:t>
        </w:r>
      </w:ins>
      <w:ins w:id="259" w:author="Ewald, Sarah (se2s)" w:date="2019-08-20T10:52:00Z">
        <w:r w:rsidR="006F41DB" w:rsidRPr="00845F46">
          <w:rPr>
            <w:b w:val="0"/>
            <w:bCs w:val="0"/>
            <w:rPrChange w:id="260" w:author="boris yin" w:date="2019-08-25T17:22:00Z">
              <w:rPr/>
            </w:rPrChange>
          </w:rPr>
          <w:t>imum of 120 positions in each one</w:t>
        </w:r>
      </w:ins>
      <w:del w:id="261" w:author="Ewald, Sarah (se2s)" w:date="2019-08-20T10:51:00Z">
        <w:r w:rsidRPr="00845F46" w:rsidDel="006F41DB">
          <w:rPr>
            <w:b w:val="0"/>
            <w:bCs w:val="0"/>
            <w:rPrChange w:id="262" w:author="boris yin" w:date="2019-08-25T17:22:00Z">
              <w:rPr/>
            </w:rPrChange>
          </w:rPr>
          <w:delText>e case you will need to truncate the tile array</w:delText>
        </w:r>
      </w:del>
      <w:ins w:id="263" w:author="Ewald, Sarah (se2s)" w:date="2019-08-20T10:20:00Z">
        <w:r w:rsidR="007F03A6" w:rsidRPr="00845F46">
          <w:rPr>
            <w:b w:val="0"/>
            <w:bCs w:val="0"/>
            <w:rPrChange w:id="264" w:author="boris yin" w:date="2019-08-25T17:22:00Z">
              <w:rPr/>
            </w:rPrChange>
          </w:rPr>
          <w:t>.</w:t>
        </w:r>
      </w:ins>
    </w:p>
    <w:p w14:paraId="6E5AF9CE" w14:textId="6B425840" w:rsidR="00850240" w:rsidRPr="003E0607" w:rsidDel="006F41DB" w:rsidRDefault="00273132">
      <w:pPr>
        <w:pStyle w:val="Heading3"/>
        <w:numPr>
          <w:ilvl w:val="2"/>
          <w:numId w:val="30"/>
        </w:numPr>
        <w:tabs>
          <w:tab w:val="clear" w:pos="1440"/>
          <w:tab w:val="num" w:pos="720"/>
        </w:tabs>
        <w:ind w:left="1200"/>
        <w:rPr>
          <w:del w:id="265" w:author="Ewald, Sarah (se2s)" w:date="2019-08-20T10:52:00Z"/>
          <w:b w:val="0"/>
        </w:rPr>
        <w:pPrChange w:id="266" w:author="boris yin" w:date="2019-08-25T17:27:00Z">
          <w:pPr>
            <w:pStyle w:val="Heading3"/>
            <w:numPr>
              <w:ilvl w:val="2"/>
              <w:numId w:val="30"/>
            </w:numPr>
            <w:tabs>
              <w:tab w:val="num" w:pos="1440"/>
            </w:tabs>
            <w:ind w:left="1920" w:hanging="480"/>
          </w:pPr>
        </w:pPrChange>
      </w:pPr>
      <w:bookmarkStart w:id="267" w:name="run-the-script-tilescanconvexhullz_split"/>
      <w:bookmarkEnd w:id="267"/>
      <w:del w:id="268" w:author="Ewald, Sarah (se2s)" w:date="2019-08-20T10:52:00Z">
        <w:r w:rsidDel="006F41DB">
          <w:rPr>
            <w:b w:val="0"/>
          </w:rPr>
          <w:delText>R</w:delText>
        </w:r>
        <w:r w:rsidR="00CF29C0" w:rsidRPr="003E0607" w:rsidDel="006F41DB">
          <w:rPr>
            <w:b w:val="0"/>
          </w:rPr>
          <w:delText>un the script “tileScanConvexHullz_split.py” after the parameters are entered.</w:delText>
        </w:r>
      </w:del>
    </w:p>
    <w:p w14:paraId="332E413B" w14:textId="7DF3640B" w:rsidR="00850240" w:rsidRPr="003E0607" w:rsidRDefault="006F41DB">
      <w:pPr>
        <w:pStyle w:val="Heading3"/>
        <w:numPr>
          <w:ilvl w:val="2"/>
          <w:numId w:val="30"/>
        </w:numPr>
        <w:tabs>
          <w:tab w:val="clear" w:pos="1440"/>
          <w:tab w:val="num" w:pos="720"/>
        </w:tabs>
        <w:ind w:left="1200"/>
        <w:rPr>
          <w:b w:val="0"/>
        </w:rPr>
        <w:pPrChange w:id="269" w:author="boris yin" w:date="2019-08-25T17:27:00Z">
          <w:pPr>
            <w:pStyle w:val="Heading3"/>
            <w:numPr>
              <w:ilvl w:val="2"/>
              <w:numId w:val="30"/>
            </w:numPr>
            <w:tabs>
              <w:tab w:val="num" w:pos="1440"/>
            </w:tabs>
            <w:ind w:left="1920" w:hanging="480"/>
          </w:pPr>
        </w:pPrChange>
      </w:pPr>
      <w:bookmarkStart w:id="270" w:name="position-files-are-generated-tilepos-1.p"/>
      <w:bookmarkEnd w:id="270"/>
      <w:ins w:id="271" w:author="Ewald, Sarah (se2s)" w:date="2019-08-20T10:50:00Z">
        <w:r>
          <w:rPr>
            <w:b w:val="0"/>
          </w:rPr>
          <w:t>For example, if</w:t>
        </w:r>
      </w:ins>
      <w:ins w:id="272" w:author="Ewald, Sarah (se2s)" w:date="2019-08-20T10:54:00Z">
        <w:r w:rsidRPr="006F41DB">
          <w:rPr>
            <w:b w:val="0"/>
          </w:rPr>
          <w:t xml:space="preserve"> </w:t>
        </w:r>
        <w:r>
          <w:rPr>
            <w:b w:val="0"/>
          </w:rPr>
          <w:t>a tile array contains 479 files</w:t>
        </w:r>
      </w:ins>
      <w:ins w:id="273" w:author="Ewald, Sarah (se2s)" w:date="2019-08-20T10:50:00Z">
        <w:r>
          <w:rPr>
            <w:b w:val="0"/>
          </w:rPr>
          <w:t xml:space="preserve"> </w:t>
        </w:r>
      </w:ins>
      <w:del w:id="274" w:author="Ewald, Sarah (se2s)" w:date="2019-08-20T10:50:00Z">
        <w:r w:rsidR="00273132" w:rsidDel="006F41DB">
          <w:rPr>
            <w:b w:val="0"/>
          </w:rPr>
          <w:delText>The</w:delText>
        </w:r>
        <w:r w:rsidR="00836FFE" w:rsidDel="006F41DB">
          <w:rPr>
            <w:b w:val="0"/>
          </w:rPr>
          <w:delText xml:space="preserve"> </w:delText>
        </w:r>
      </w:del>
      <w:r w:rsidR="00836FFE">
        <w:rPr>
          <w:b w:val="0"/>
        </w:rPr>
        <w:t>4</w:t>
      </w:r>
      <w:r w:rsidR="00273132">
        <w:rPr>
          <w:b w:val="0"/>
        </w:rPr>
        <w:t xml:space="preserve"> </w:t>
      </w:r>
      <w:r w:rsidR="00CF29C0" w:rsidRPr="003E0607">
        <w:rPr>
          <w:b w:val="0"/>
        </w:rPr>
        <w:t xml:space="preserve">position files </w:t>
      </w:r>
      <w:del w:id="275" w:author="Ewald, Sarah (se2s)" w:date="2019-08-20T10:50:00Z">
        <w:r w:rsidR="00273132" w:rsidDel="006F41DB">
          <w:rPr>
            <w:b w:val="0"/>
          </w:rPr>
          <w:delText>will be</w:delText>
        </w:r>
      </w:del>
      <w:ins w:id="276" w:author="Ewald, Sarah (se2s)" w:date="2019-08-20T10:54:00Z">
        <w:r>
          <w:rPr>
            <w:b w:val="0"/>
          </w:rPr>
          <w:t>will be</w:t>
        </w:r>
      </w:ins>
      <w:r w:rsidR="00CF29C0" w:rsidRPr="003E0607">
        <w:rPr>
          <w:b w:val="0"/>
        </w:rPr>
        <w:t xml:space="preserve"> generated</w:t>
      </w:r>
      <w:del w:id="277" w:author="Ewald, Sarah (se2s)" w:date="2019-08-20T10:54:00Z">
        <w:r w:rsidR="00836FFE" w:rsidDel="006F41DB">
          <w:rPr>
            <w:b w:val="0"/>
          </w:rPr>
          <w:delText xml:space="preserve"> if a tile array contains 479 files</w:delText>
        </w:r>
      </w:del>
      <w:r w:rsidR="00836FFE">
        <w:rPr>
          <w:b w:val="0"/>
        </w:rPr>
        <w:t>. They are</w:t>
      </w:r>
      <w:r w:rsidR="00CF29C0" w:rsidRPr="003E0607">
        <w:rPr>
          <w:b w:val="0"/>
        </w:rPr>
        <w:t xml:space="preserve"> “tilePos-1.pos”, “tilePos-2.pos”, “tilePos-3.pos”</w:t>
      </w:r>
      <w:r w:rsidR="00836FFE">
        <w:rPr>
          <w:b w:val="0"/>
        </w:rPr>
        <w:t>, and “tilePos-4.pos”</w:t>
      </w:r>
      <w:r w:rsidR="00106E7B" w:rsidRPr="00106E7B">
        <w:rPr>
          <w:b w:val="0"/>
        </w:rPr>
        <w:t xml:space="preserve"> </w:t>
      </w:r>
      <w:r w:rsidR="00106E7B">
        <w:rPr>
          <w:b w:val="0"/>
        </w:rPr>
        <w:t>in the folder “C:/ZEN/”</w:t>
      </w:r>
      <w:r w:rsidR="00836FFE">
        <w:rPr>
          <w:b w:val="0"/>
        </w:rPr>
        <w:t>.</w:t>
      </w:r>
    </w:p>
    <w:p w14:paraId="108955C5" w14:textId="7F8A473E" w:rsidR="00850240" w:rsidRPr="003E0607" w:rsidDel="006F41DB" w:rsidRDefault="00845F46">
      <w:pPr>
        <w:pStyle w:val="Heading3"/>
        <w:ind w:left="720"/>
        <w:rPr>
          <w:del w:id="278" w:author="Ewald, Sarah (se2s)" w:date="2019-08-20T10:54:00Z"/>
          <w:b w:val="0"/>
        </w:rPr>
        <w:pPrChange w:id="279" w:author="boris yin" w:date="2019-08-25T17:30:00Z">
          <w:pPr>
            <w:pStyle w:val="Heading3"/>
            <w:numPr>
              <w:ilvl w:val="3"/>
              <w:numId w:val="30"/>
            </w:numPr>
            <w:tabs>
              <w:tab w:val="num" w:pos="2160"/>
            </w:tabs>
            <w:ind w:left="2640" w:hanging="480"/>
          </w:pPr>
        </w:pPrChange>
      </w:pPr>
      <w:bookmarkStart w:id="280" w:name="the-information-of-position-files-are-pr"/>
      <w:bookmarkEnd w:id="280"/>
      <w:ins w:id="281" w:author="boris yin" w:date="2019-08-25T17:25:00Z">
        <w:r>
          <w:rPr>
            <w:b w:val="0"/>
          </w:rPr>
          <w:t xml:space="preserve">Note: </w:t>
        </w:r>
      </w:ins>
      <w:r w:rsidR="00273132">
        <w:rPr>
          <w:b w:val="0"/>
        </w:rPr>
        <w:t>T</w:t>
      </w:r>
      <w:r w:rsidR="00273132" w:rsidRPr="003E0607">
        <w:rPr>
          <w:b w:val="0"/>
        </w:rPr>
        <w:t xml:space="preserve">he </w:t>
      </w:r>
      <w:r w:rsidR="00CF29C0" w:rsidRPr="003E0607">
        <w:rPr>
          <w:b w:val="0"/>
        </w:rPr>
        <w:t xml:space="preserve">information </w:t>
      </w:r>
      <w:r w:rsidR="00273132">
        <w:rPr>
          <w:b w:val="0"/>
        </w:rPr>
        <w:t>for the</w:t>
      </w:r>
      <w:r w:rsidR="00273132" w:rsidRPr="003E0607">
        <w:rPr>
          <w:b w:val="0"/>
        </w:rPr>
        <w:t xml:space="preserve"> </w:t>
      </w:r>
      <w:r w:rsidR="00CF29C0" w:rsidRPr="003E0607">
        <w:rPr>
          <w:b w:val="0"/>
        </w:rPr>
        <w:t xml:space="preserve">position files </w:t>
      </w:r>
      <w:r w:rsidR="00766699" w:rsidRPr="003E0607">
        <w:rPr>
          <w:b w:val="0"/>
        </w:rPr>
        <w:t>is</w:t>
      </w:r>
      <w:r w:rsidR="00CF29C0" w:rsidRPr="003E0607">
        <w:rPr>
          <w:b w:val="0"/>
        </w:rPr>
        <w:t xml:space="preserve"> </w:t>
      </w:r>
      <w:r w:rsidR="00273132">
        <w:rPr>
          <w:b w:val="0"/>
        </w:rPr>
        <w:t>listed</w:t>
      </w:r>
      <w:r w:rsidR="00CF29C0" w:rsidRPr="003E0607">
        <w:rPr>
          <w:b w:val="0"/>
        </w:rPr>
        <w:t xml:space="preserve"> in the panel “</w:t>
      </w:r>
      <w:proofErr w:type="spellStart"/>
      <w:r w:rsidR="00836FFE">
        <w:rPr>
          <w:b w:val="0"/>
        </w:rPr>
        <w:t>I</w:t>
      </w:r>
      <w:r w:rsidR="00CF29C0" w:rsidRPr="003E0607">
        <w:rPr>
          <w:b w:val="0"/>
        </w:rPr>
        <w:t>Python</w:t>
      </w:r>
      <w:proofErr w:type="spellEnd"/>
      <w:r w:rsidR="00CF29C0" w:rsidRPr="003E0607">
        <w:rPr>
          <w:b w:val="0"/>
        </w:rPr>
        <w:t xml:space="preserve"> console”</w:t>
      </w:r>
      <w:r w:rsidR="00836FFE" w:rsidRPr="00836FFE">
        <w:rPr>
          <w:b w:val="0"/>
        </w:rPr>
        <w:t xml:space="preserve"> </w:t>
      </w:r>
      <w:r w:rsidR="00836FFE">
        <w:rPr>
          <w:b w:val="0"/>
        </w:rPr>
        <w:t>in Block 7 “Spyder GUI”</w:t>
      </w:r>
    </w:p>
    <w:p w14:paraId="5C5BF2E2" w14:textId="77777777" w:rsidR="006F41DB" w:rsidRPr="006F41DB" w:rsidRDefault="006F41DB">
      <w:pPr>
        <w:pStyle w:val="Heading3"/>
        <w:ind w:left="720"/>
        <w:rPr>
          <w:ins w:id="282" w:author="Ewald, Sarah (se2s)" w:date="2019-08-20T10:52:00Z"/>
          <w:b w:val="0"/>
        </w:rPr>
        <w:pPrChange w:id="283" w:author="boris yin" w:date="2019-08-25T17:30:00Z">
          <w:pPr>
            <w:pStyle w:val="Heading3"/>
            <w:numPr>
              <w:ilvl w:val="2"/>
              <w:numId w:val="30"/>
            </w:numPr>
            <w:tabs>
              <w:tab w:val="num" w:pos="1440"/>
            </w:tabs>
            <w:ind w:left="1920" w:hanging="480"/>
          </w:pPr>
        </w:pPrChange>
      </w:pPr>
      <w:bookmarkStart w:id="284" w:name="the-position-file-is-loaded-into-zen-bla"/>
      <w:bookmarkEnd w:id="284"/>
    </w:p>
    <w:p w14:paraId="124C3346" w14:textId="328DD688" w:rsidR="00C92CED" w:rsidDel="00450D36" w:rsidRDefault="00273132">
      <w:pPr>
        <w:pStyle w:val="Heading3"/>
        <w:numPr>
          <w:ilvl w:val="0"/>
          <w:numId w:val="61"/>
        </w:numPr>
        <w:rPr>
          <w:del w:id="285" w:author="boris yin" w:date="2019-08-25T17:32:00Z"/>
          <w:b w:val="0"/>
        </w:rPr>
        <w:pPrChange w:id="286" w:author="boris yin" w:date="2019-08-25T17:31:00Z">
          <w:pPr>
            <w:pStyle w:val="Heading3"/>
            <w:numPr>
              <w:ilvl w:val="2"/>
              <w:numId w:val="30"/>
            </w:numPr>
            <w:tabs>
              <w:tab w:val="num" w:pos="1440"/>
            </w:tabs>
            <w:ind w:left="1920" w:hanging="480"/>
          </w:pPr>
        </w:pPrChange>
      </w:pPr>
      <w:del w:id="287" w:author="boris yin" w:date="2019-08-25T17:32:00Z">
        <w:r w:rsidDel="00450D36">
          <w:rPr>
            <w:b w:val="0"/>
          </w:rPr>
          <w:delText>I</w:delText>
        </w:r>
        <w:r w:rsidR="00CF29C0" w:rsidRPr="003E0607" w:rsidDel="00450D36">
          <w:rPr>
            <w:b w:val="0"/>
          </w:rPr>
          <w:delText xml:space="preserve">n </w:delText>
        </w:r>
        <w:r w:rsidR="00836FFE" w:rsidDel="00450D36">
          <w:rPr>
            <w:b w:val="0"/>
          </w:rPr>
          <w:delText>B</w:delText>
        </w:r>
        <w:r w:rsidDel="00450D36">
          <w:rPr>
            <w:b w:val="0"/>
          </w:rPr>
          <w:delText xml:space="preserve">lock 4: </w:delText>
        </w:r>
        <w:r w:rsidR="00CF29C0" w:rsidRPr="003E0607" w:rsidDel="00450D36">
          <w:rPr>
            <w:b w:val="0"/>
          </w:rPr>
          <w:delText>the “Positions” panel</w:delText>
        </w:r>
        <w:r w:rsidDel="00450D36">
          <w:rPr>
            <w:b w:val="0"/>
          </w:rPr>
          <w:delText xml:space="preserve"> load the positions file</w:delText>
        </w:r>
      </w:del>
      <w:ins w:id="288" w:author="Ewald, Sarah (se2s)" w:date="2019-08-20T10:22:00Z">
        <w:del w:id="289" w:author="boris yin" w:date="2019-08-25T17:32:00Z">
          <w:r w:rsidR="005B4092" w:rsidDel="00450D36">
            <w:rPr>
              <w:b w:val="0"/>
            </w:rPr>
            <w:delText>:</w:delText>
          </w:r>
        </w:del>
      </w:ins>
    </w:p>
    <w:p w14:paraId="7FAC182A" w14:textId="7B35B370" w:rsidR="00850240" w:rsidRPr="003E0607" w:rsidDel="00450D36" w:rsidRDefault="00C92CED">
      <w:pPr>
        <w:pStyle w:val="Heading3"/>
        <w:ind w:left="480"/>
        <w:rPr>
          <w:del w:id="290" w:author="boris yin" w:date="2019-08-25T17:32:00Z"/>
          <w:b w:val="0"/>
        </w:rPr>
        <w:pPrChange w:id="291" w:author="boris yin" w:date="2019-08-25T17:31:00Z">
          <w:pPr>
            <w:pStyle w:val="Heading3"/>
            <w:ind w:left="1920"/>
          </w:pPr>
        </w:pPrChange>
      </w:pPr>
      <w:del w:id="292" w:author="boris yin" w:date="2019-08-25T17:32:00Z">
        <w:r w:rsidDel="00450D36">
          <w:rPr>
            <w:b w:val="0"/>
          </w:rPr>
          <w:delText xml:space="preserve">Note: You make </w:delText>
        </w:r>
      </w:del>
      <w:ins w:id="293" w:author="Ewald, Sarah (se2s)" w:date="2019-08-20T10:22:00Z">
        <w:del w:id="294" w:author="boris yin" w:date="2019-08-25T17:32:00Z">
          <w:r w:rsidR="005B4092" w:rsidDel="00450D36">
            <w:rPr>
              <w:b w:val="0"/>
            </w:rPr>
            <w:delText xml:space="preserve">may </w:delText>
          </w:r>
        </w:del>
      </w:ins>
      <w:del w:id="295" w:author="boris yin" w:date="2019-08-25T17:32:00Z">
        <w:r w:rsidDel="00450D36">
          <w:rPr>
            <w:b w:val="0"/>
          </w:rPr>
          <w:delText xml:space="preserve">manually load the position file (i.e. </w:delText>
        </w:r>
      </w:del>
      <w:ins w:id="296" w:author="Ewald, Sarah (se2s)" w:date="2019-08-20T10:22:00Z">
        <w:del w:id="297" w:author="boris yin" w:date="2019-08-25T17:32:00Z">
          <w:r w:rsidR="005B4092" w:rsidDel="00450D36">
            <w:rPr>
              <w:b w:val="0"/>
            </w:rPr>
            <w:delText>“</w:delText>
          </w:r>
        </w:del>
      </w:ins>
      <w:del w:id="298" w:author="boris yin" w:date="2019-08-25T17:32:00Z">
        <w:r w:rsidRPr="003E0607" w:rsidDel="00450D36">
          <w:rPr>
            <w:b w:val="0"/>
          </w:rPr>
          <w:delText>tilePos</w:delText>
        </w:r>
      </w:del>
      <w:ins w:id="299" w:author="Ewald, Sarah (se2s)" w:date="2019-08-20T10:22:00Z">
        <w:del w:id="300" w:author="boris yin" w:date="2019-08-25T17:32:00Z">
          <w:r w:rsidR="005B4092" w:rsidDel="00450D36">
            <w:rPr>
              <w:b w:val="0"/>
            </w:rPr>
            <w:delText>”</w:delText>
          </w:r>
        </w:del>
      </w:ins>
      <w:del w:id="301" w:author="boris yin" w:date="2019-08-25T17:32:00Z">
        <w:r w:rsidR="00273132" w:rsidDel="00450D36">
          <w:rPr>
            <w:b w:val="0"/>
          </w:rPr>
          <w:delText xml:space="preserve"> </w:delText>
        </w:r>
      </w:del>
    </w:p>
    <w:p w14:paraId="08280CE8" w14:textId="2DED334E" w:rsidR="00850240" w:rsidDel="00450D36" w:rsidRDefault="00CF29C0">
      <w:pPr>
        <w:pStyle w:val="Compact"/>
        <w:numPr>
          <w:ilvl w:val="2"/>
          <w:numId w:val="2"/>
        </w:numPr>
        <w:tabs>
          <w:tab w:val="clear" w:pos="1440"/>
          <w:tab w:val="num" w:pos="720"/>
        </w:tabs>
        <w:ind w:left="1200"/>
        <w:rPr>
          <w:del w:id="302" w:author="boris yin" w:date="2019-08-25T17:32:00Z"/>
        </w:rPr>
        <w:pPrChange w:id="303" w:author="boris yin" w:date="2019-08-25T17:31:00Z">
          <w:pPr>
            <w:pStyle w:val="Compact"/>
            <w:numPr>
              <w:ilvl w:val="2"/>
              <w:numId w:val="2"/>
            </w:numPr>
            <w:tabs>
              <w:tab w:val="num" w:pos="1440"/>
            </w:tabs>
            <w:ind w:left="1920" w:hanging="480"/>
          </w:pPr>
        </w:pPrChange>
      </w:pPr>
      <w:del w:id="304" w:author="boris yin" w:date="2019-08-25T17:32:00Z">
        <w:r w:rsidDel="00450D36">
          <w:rPr>
            <w:noProof/>
          </w:rPr>
          <w:drawing>
            <wp:inline distT="0" distB="0" distL="0" distR="0" wp14:anchorId="07541CEB" wp14:editId="40E6077D">
              <wp:extent cx="5334000" cy="2471447"/>
              <wp:effectExtent l="0" t="0" r="0" b="0"/>
              <wp:docPr id="20" name="Picture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" descr="./tutorial/z4-2.jpg"/>
                      <pic:cNvPicPr>
                        <a:picLocks noChangeAspect="1" noChangeArrowheads="1"/>
                      </pic:cNvPicPr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4714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383C753" w14:textId="0BBAF845" w:rsidR="00850240" w:rsidRPr="003E0607" w:rsidDel="00450D36" w:rsidRDefault="00CF29C0">
      <w:pPr>
        <w:pStyle w:val="Heading3"/>
        <w:numPr>
          <w:ilvl w:val="1"/>
          <w:numId w:val="29"/>
        </w:numPr>
        <w:ind w:left="480"/>
        <w:rPr>
          <w:del w:id="305" w:author="boris yin" w:date="2019-08-25T17:32:00Z"/>
          <w:b w:val="0"/>
        </w:rPr>
        <w:pPrChange w:id="306" w:author="boris yin" w:date="2019-08-25T17:31:00Z">
          <w:pPr>
            <w:pStyle w:val="Heading3"/>
            <w:numPr>
              <w:ilvl w:val="1"/>
              <w:numId w:val="29"/>
            </w:numPr>
            <w:tabs>
              <w:tab w:val="num" w:pos="720"/>
            </w:tabs>
            <w:ind w:left="1200" w:hanging="480"/>
          </w:pPr>
        </w:pPrChange>
      </w:pPr>
      <w:bookmarkStart w:id="307" w:name="setup-the-imaging-parameters"/>
      <w:bookmarkEnd w:id="307"/>
      <w:del w:id="308" w:author="boris yin" w:date="2019-08-25T17:32:00Z">
        <w:r w:rsidRPr="003E0607" w:rsidDel="00450D36">
          <w:rPr>
            <w:b w:val="0"/>
          </w:rPr>
          <w:delText xml:space="preserve">2.3.3. </w:delText>
        </w:r>
        <w:r w:rsidR="00273132" w:rsidDel="00450D36">
          <w:rPr>
            <w:b w:val="0"/>
          </w:rPr>
          <w:delText>S</w:delText>
        </w:r>
        <w:r w:rsidRPr="003E0607" w:rsidDel="00450D36">
          <w:rPr>
            <w:b w:val="0"/>
          </w:rPr>
          <w:delText>etup the imaging parameters</w:delText>
        </w:r>
      </w:del>
    </w:p>
    <w:p w14:paraId="4D6F21DB" w14:textId="7EEAD461" w:rsidR="005B4092" w:rsidRDefault="005B4092" w:rsidP="005B4092">
      <w:pPr>
        <w:pStyle w:val="Heading3"/>
        <w:numPr>
          <w:ilvl w:val="1"/>
          <w:numId w:val="29"/>
        </w:numPr>
        <w:rPr>
          <w:ins w:id="309" w:author="boris yin" w:date="2019-08-25T17:32:00Z"/>
          <w:b w:val="0"/>
        </w:rPr>
      </w:pPr>
      <w:bookmarkStart w:id="310" w:name="load-a-position-file-move-to-a-tile-posi"/>
      <w:bookmarkEnd w:id="310"/>
      <w:del w:id="311" w:author="boris yin" w:date="2019-08-25T17:32:00Z">
        <w:r w:rsidRPr="005B4092" w:rsidDel="00450D36">
          <w:rPr>
            <w:b w:val="0"/>
          </w:rPr>
          <w:delText>I</w:delText>
        </w:r>
        <w:r w:rsidR="004C7078" w:rsidRPr="005B4092" w:rsidDel="00450D36">
          <w:rPr>
            <w:b w:val="0"/>
          </w:rPr>
          <w:delText xml:space="preserve">n </w:delText>
        </w:r>
        <w:r w:rsidRPr="005B4092" w:rsidDel="00450D36">
          <w:rPr>
            <w:b w:val="0"/>
          </w:rPr>
          <w:delText>b</w:delText>
        </w:r>
        <w:r w:rsidR="004C7078" w:rsidRPr="005B4092" w:rsidDel="00450D36">
          <w:rPr>
            <w:b w:val="0"/>
          </w:rPr>
          <w:delText>lock 4, the “Positions” panel, l</w:delText>
        </w:r>
        <w:r w:rsidR="00CF29C0" w:rsidRPr="005B4092" w:rsidDel="00450D36">
          <w:rPr>
            <w:b w:val="0"/>
          </w:rPr>
          <w:delText>oad a position file</w:delText>
        </w:r>
        <w:r w:rsidR="00273132" w:rsidRPr="005B4092" w:rsidDel="00450D36">
          <w:rPr>
            <w:b w:val="0"/>
          </w:rPr>
          <w:delText xml:space="preserve"> (</w:delText>
        </w:r>
        <w:r w:rsidR="004C7078" w:rsidRPr="005B4092" w:rsidDel="00450D36">
          <w:rPr>
            <w:b w:val="0"/>
          </w:rPr>
          <w:delText>i.e. tilePos-1.pos</w:delText>
        </w:r>
        <w:r w:rsidR="00273132" w:rsidRPr="005B4092" w:rsidDel="00450D36">
          <w:rPr>
            <w:b w:val="0"/>
          </w:rPr>
          <w:delText>)</w:delText>
        </w:r>
        <w:r w:rsidR="004C7078" w:rsidRPr="005B4092" w:rsidDel="00450D36">
          <w:rPr>
            <w:b w:val="0"/>
          </w:rPr>
          <w:delText>.</w:delText>
        </w:r>
        <w:r w:rsidR="00CF29C0" w:rsidRPr="005B4092" w:rsidDel="00450D36">
          <w:rPr>
            <w:b w:val="0"/>
          </w:rPr>
          <w:delText xml:space="preserve"> move to a </w:delText>
        </w:r>
        <w:r w:rsidR="004C7078" w:rsidRPr="005B4092" w:rsidDel="00450D36">
          <w:rPr>
            <w:b w:val="0"/>
          </w:rPr>
          <w:delText xml:space="preserve">chosen </w:delText>
        </w:r>
        <w:r w:rsidR="00CF29C0" w:rsidRPr="005B4092" w:rsidDel="00450D36">
          <w:rPr>
            <w:b w:val="0"/>
          </w:rPr>
          <w:delText xml:space="preserve">tile </w:delText>
        </w:r>
        <w:r w:rsidR="004C7078" w:rsidRPr="005B4092" w:rsidDel="00450D36">
          <w:rPr>
            <w:b w:val="0"/>
          </w:rPr>
          <w:delText>(i.e.</w:delText>
        </w:r>
        <w:r w:rsidR="000700A2" w:rsidRPr="005B4092" w:rsidDel="00450D36">
          <w:rPr>
            <w:b w:val="0"/>
          </w:rPr>
          <w:delText xml:space="preserve"> </w:delText>
        </w:r>
        <w:r w:rsidR="008B18DA" w:rsidRPr="005B4092" w:rsidDel="00450D36">
          <w:rPr>
            <w:b w:val="0"/>
          </w:rPr>
          <w:delText>tile</w:delText>
        </w:r>
        <w:r w:rsidR="000700A2" w:rsidRPr="005B4092" w:rsidDel="00450D36">
          <w:rPr>
            <w:b w:val="0"/>
          </w:rPr>
          <w:delText xml:space="preserve"> 6</w:delText>
        </w:r>
        <w:r w:rsidR="004C7078" w:rsidRPr="005B4092" w:rsidDel="00450D36">
          <w:rPr>
            <w:b w:val="0"/>
          </w:rPr>
          <w:delText>)</w:delText>
        </w:r>
      </w:del>
      <w:del w:id="312" w:author="boris yin" w:date="2019-08-25T16:44:00Z">
        <w:r w:rsidR="00CF29C0" w:rsidRPr="005B4092" w:rsidDel="001F038C">
          <w:rPr>
            <w:b w:val="0"/>
          </w:rPr>
          <w:delText>,</w:delText>
        </w:r>
      </w:del>
      <w:del w:id="313" w:author="boris yin" w:date="2019-08-25T17:32:00Z">
        <w:r w:rsidR="00CF29C0" w:rsidRPr="005B4092" w:rsidDel="00450D36">
          <w:rPr>
            <w:b w:val="0"/>
          </w:rPr>
          <w:delText xml:space="preserve"> </w:delText>
        </w:r>
      </w:del>
      <w:ins w:id="314" w:author="Ewald, Sarah (se2s)" w:date="2019-08-20T10:25:00Z">
        <w:r w:rsidRPr="003E0607">
          <w:rPr>
            <w:b w:val="0"/>
          </w:rPr>
          <w:t xml:space="preserve">2.3.3. </w:t>
        </w:r>
        <w:r>
          <w:rPr>
            <w:b w:val="0"/>
          </w:rPr>
          <w:t>S</w:t>
        </w:r>
        <w:r w:rsidRPr="003E0607">
          <w:rPr>
            <w:b w:val="0"/>
          </w:rPr>
          <w:t>etup the imaging parameters</w:t>
        </w:r>
        <w:r>
          <w:rPr>
            <w:b w:val="0"/>
          </w:rPr>
          <w:t>.</w:t>
        </w:r>
      </w:ins>
    </w:p>
    <w:p w14:paraId="390034E7" w14:textId="417E8D1D" w:rsidR="00450D36" w:rsidRDefault="00450D36">
      <w:pPr>
        <w:pStyle w:val="Heading3"/>
        <w:numPr>
          <w:ilvl w:val="0"/>
          <w:numId w:val="61"/>
        </w:numPr>
        <w:tabs>
          <w:tab w:val="clear" w:pos="0"/>
          <w:tab w:val="num" w:pos="960"/>
        </w:tabs>
        <w:ind w:left="1440"/>
        <w:rPr>
          <w:ins w:id="315" w:author="boris yin" w:date="2019-08-25T17:32:00Z"/>
          <w:b w:val="0"/>
        </w:rPr>
        <w:pPrChange w:id="316" w:author="boris yin" w:date="2019-08-25T17:32:00Z">
          <w:pPr>
            <w:pStyle w:val="Heading3"/>
            <w:numPr>
              <w:numId w:val="61"/>
            </w:numPr>
            <w:tabs>
              <w:tab w:val="num" w:pos="0"/>
            </w:tabs>
            <w:ind w:left="480" w:hanging="480"/>
          </w:pPr>
        </w:pPrChange>
      </w:pPr>
      <w:ins w:id="317" w:author="boris yin" w:date="2019-08-25T17:32:00Z">
        <w:r>
          <w:rPr>
            <w:b w:val="0"/>
          </w:rPr>
          <w:t>2.3.3.1. I</w:t>
        </w:r>
        <w:r w:rsidRPr="003E0607">
          <w:rPr>
            <w:b w:val="0"/>
          </w:rPr>
          <w:t xml:space="preserve">n </w:t>
        </w:r>
        <w:r>
          <w:rPr>
            <w:b w:val="0"/>
          </w:rPr>
          <w:t xml:space="preserve">Block 4: </w:t>
        </w:r>
        <w:r w:rsidRPr="003E0607">
          <w:rPr>
            <w:b w:val="0"/>
          </w:rPr>
          <w:t>the “Positions” panel</w:t>
        </w:r>
        <w:r>
          <w:rPr>
            <w:b w:val="0"/>
          </w:rPr>
          <w:t xml:space="preserve"> load the positions file:</w:t>
        </w:r>
      </w:ins>
    </w:p>
    <w:p w14:paraId="57FA5430" w14:textId="77777777" w:rsidR="00450D36" w:rsidRPr="003E0607" w:rsidRDefault="00450D36">
      <w:pPr>
        <w:pStyle w:val="Heading3"/>
        <w:ind w:left="960"/>
        <w:rPr>
          <w:ins w:id="318" w:author="boris yin" w:date="2019-08-25T17:32:00Z"/>
          <w:b w:val="0"/>
        </w:rPr>
        <w:pPrChange w:id="319" w:author="boris yin" w:date="2019-08-25T17:32:00Z">
          <w:pPr>
            <w:pStyle w:val="Heading3"/>
            <w:ind w:left="480"/>
          </w:pPr>
        </w:pPrChange>
      </w:pPr>
      <w:ins w:id="320" w:author="boris yin" w:date="2019-08-25T17:32:00Z">
        <w:r>
          <w:rPr>
            <w:b w:val="0"/>
          </w:rPr>
          <w:t>Note: You may manually load the position file (i.e. “</w:t>
        </w:r>
        <w:r w:rsidRPr="003E0607">
          <w:rPr>
            <w:b w:val="0"/>
          </w:rPr>
          <w:t>tilePos-1.pos</w:t>
        </w:r>
        <w:r>
          <w:rPr>
            <w:b w:val="0"/>
          </w:rPr>
          <w:t xml:space="preserve">”) or </w:t>
        </w:r>
        <w:proofErr w:type="spellStart"/>
        <w:r>
          <w:rPr>
            <w:b w:val="0"/>
          </w:rPr>
          <w:t>SikuliX</w:t>
        </w:r>
        <w:proofErr w:type="spellEnd"/>
        <w:r>
          <w:rPr>
            <w:b w:val="0"/>
          </w:rPr>
          <w:t xml:space="preserve"> script can automatically load the four pre-generated position files, “</w:t>
        </w:r>
        <w:proofErr w:type="spellStart"/>
        <w:r>
          <w:rPr>
            <w:b w:val="0"/>
          </w:rPr>
          <w:t>tilePos-n.pos</w:t>
        </w:r>
        <w:proofErr w:type="spellEnd"/>
        <w:r>
          <w:rPr>
            <w:b w:val="0"/>
          </w:rPr>
          <w:t>, n= 1,2,3,4) in a sequence.</w:t>
        </w:r>
      </w:ins>
    </w:p>
    <w:p w14:paraId="397CA036" w14:textId="77777777" w:rsidR="00450D36" w:rsidRDefault="00450D36">
      <w:pPr>
        <w:pStyle w:val="Compact"/>
        <w:numPr>
          <w:ilvl w:val="2"/>
          <w:numId w:val="2"/>
        </w:numPr>
        <w:tabs>
          <w:tab w:val="clear" w:pos="1440"/>
          <w:tab w:val="num" w:pos="1200"/>
        </w:tabs>
        <w:ind w:left="1680"/>
        <w:rPr>
          <w:ins w:id="321" w:author="boris yin" w:date="2019-08-25T17:32:00Z"/>
        </w:rPr>
        <w:pPrChange w:id="322" w:author="boris yin" w:date="2019-08-25T17:32:00Z">
          <w:pPr>
            <w:pStyle w:val="Compact"/>
            <w:numPr>
              <w:ilvl w:val="2"/>
              <w:numId w:val="2"/>
            </w:numPr>
            <w:tabs>
              <w:tab w:val="num" w:pos="720"/>
              <w:tab w:val="num" w:pos="1440"/>
            </w:tabs>
            <w:ind w:left="1200" w:hanging="480"/>
          </w:pPr>
        </w:pPrChange>
      </w:pPr>
      <w:ins w:id="323" w:author="boris yin" w:date="2019-08-25T17:32:00Z">
        <w:r>
          <w:rPr>
            <w:noProof/>
          </w:rPr>
          <w:drawing>
            <wp:inline distT="0" distB="0" distL="0" distR="0" wp14:anchorId="118AF1EA" wp14:editId="1A6F4DE4">
              <wp:extent cx="5334000" cy="2471447"/>
              <wp:effectExtent l="0" t="0" r="0" b="0"/>
              <wp:docPr id="38" name="Picture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" descr="./tutorial/z4-2.jpg"/>
                      <pic:cNvPicPr>
                        <a:picLocks noChangeAspect="1" noChangeArrowheads="1"/>
                      </pic:cNvPicPr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4714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14:paraId="7D1B0B3C" w14:textId="7C03B883" w:rsidR="00450D36" w:rsidRPr="005B4092" w:rsidRDefault="00450D36">
      <w:pPr>
        <w:pStyle w:val="Heading3"/>
        <w:numPr>
          <w:ilvl w:val="2"/>
          <w:numId w:val="33"/>
        </w:numPr>
        <w:tabs>
          <w:tab w:val="clear" w:pos="1440"/>
          <w:tab w:val="num" w:pos="1200"/>
        </w:tabs>
        <w:ind w:left="1680"/>
        <w:rPr>
          <w:ins w:id="324" w:author="boris yin" w:date="2019-08-25T17:32:00Z"/>
          <w:b w:val="0"/>
        </w:rPr>
        <w:pPrChange w:id="325" w:author="boris yin" w:date="2019-08-25T17:32:00Z">
          <w:pPr>
            <w:pStyle w:val="Heading3"/>
            <w:numPr>
              <w:ilvl w:val="2"/>
              <w:numId w:val="33"/>
            </w:numPr>
            <w:tabs>
              <w:tab w:val="num" w:pos="720"/>
              <w:tab w:val="num" w:pos="1440"/>
            </w:tabs>
            <w:ind w:left="1200" w:hanging="480"/>
          </w:pPr>
        </w:pPrChange>
      </w:pPr>
      <w:ins w:id="326" w:author="boris yin" w:date="2019-08-25T17:32:00Z">
        <w:r>
          <w:rPr>
            <w:b w:val="0"/>
            <w:noProof/>
          </w:rPr>
          <w:lastRenderedPageBreak/>
          <w:drawing>
            <wp:anchor distT="0" distB="0" distL="114300" distR="114300" simplePos="0" relativeHeight="251660288" behindDoc="0" locked="0" layoutInCell="1" allowOverlap="1" wp14:anchorId="3B0BD9ED" wp14:editId="50B4387B">
              <wp:simplePos x="0" y="0"/>
              <wp:positionH relativeFrom="column">
                <wp:posOffset>937260</wp:posOffset>
              </wp:positionH>
              <wp:positionV relativeFrom="paragraph">
                <wp:posOffset>335280</wp:posOffset>
              </wp:positionV>
              <wp:extent cx="4572000" cy="2236470"/>
              <wp:effectExtent l="0" t="0" r="0" b="0"/>
              <wp:wrapSquare wrapText="bothSides"/>
              <wp:docPr id="40" name="Picture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0" cy="2236470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b w:val="0"/>
          </w:rPr>
          <w:t xml:space="preserve">2.3.3.2. </w:t>
        </w:r>
        <w:r w:rsidRPr="005B4092">
          <w:rPr>
            <w:b w:val="0"/>
          </w:rPr>
          <w:t>move to a chosen tile (i.e. tile 6)</w:t>
        </w:r>
        <w:r>
          <w:rPr>
            <w:b w:val="0"/>
          </w:rPr>
          <w:t>.</w:t>
        </w:r>
        <w:r w:rsidRPr="005B4092">
          <w:rPr>
            <w:b w:val="0"/>
          </w:rPr>
          <w:t xml:space="preserve"> </w:t>
        </w:r>
      </w:ins>
    </w:p>
    <w:p w14:paraId="11E27DC9" w14:textId="77777777" w:rsidR="00450D36" w:rsidRPr="00450D36" w:rsidRDefault="00450D36">
      <w:pPr>
        <w:pStyle w:val="BodyText"/>
        <w:rPr>
          <w:ins w:id="327" w:author="Ewald, Sarah (se2s)" w:date="2019-08-20T10:25:00Z"/>
          <w:b/>
          <w:rPrChange w:id="328" w:author="boris yin" w:date="2019-08-25T17:32:00Z">
            <w:rPr>
              <w:ins w:id="329" w:author="Ewald, Sarah (se2s)" w:date="2019-08-20T10:25:00Z"/>
              <w:b w:val="0"/>
            </w:rPr>
          </w:rPrChange>
        </w:rPr>
        <w:pPrChange w:id="330" w:author="boris yin" w:date="2019-08-25T17:32:00Z">
          <w:pPr>
            <w:pStyle w:val="Heading3"/>
            <w:numPr>
              <w:ilvl w:val="1"/>
              <w:numId w:val="29"/>
            </w:numPr>
            <w:tabs>
              <w:tab w:val="num" w:pos="720"/>
            </w:tabs>
            <w:ind w:left="1200" w:hanging="480"/>
          </w:pPr>
        </w:pPrChange>
      </w:pPr>
    </w:p>
    <w:p w14:paraId="12A848C1" w14:textId="048A4FA8" w:rsidR="000700A2" w:rsidRPr="003B7BD9" w:rsidDel="005B4092" w:rsidRDefault="00450D36">
      <w:pPr>
        <w:pStyle w:val="BodyText"/>
        <w:rPr>
          <w:ins w:id="331" w:author="boris yin" w:date="2019-08-12T14:22:00Z"/>
          <w:del w:id="332" w:author="Ewald, Sarah (se2s)" w:date="2019-08-20T10:25:00Z"/>
          <w:b/>
        </w:rPr>
        <w:pPrChange w:id="333" w:author="boris yin" w:date="2019-08-12T14:22:00Z">
          <w:pPr>
            <w:pStyle w:val="Heading3"/>
            <w:numPr>
              <w:ilvl w:val="2"/>
              <w:numId w:val="33"/>
            </w:numPr>
            <w:tabs>
              <w:tab w:val="num" w:pos="1440"/>
            </w:tabs>
            <w:ind w:left="1920" w:hanging="480"/>
          </w:pPr>
        </w:pPrChange>
      </w:pPr>
      <w:ins w:id="334" w:author="boris yin" w:date="2019-08-25T17:32:00Z">
        <w:r w:rsidRPr="003B7BD9">
          <w:rPr>
            <w:rFonts w:asciiTheme="majorHAnsi" w:eastAsiaTheme="majorEastAsia" w:hAnsiTheme="majorHAnsi" w:cstheme="majorBidi"/>
            <w:b/>
            <w:color w:val="4F81BD" w:themeColor="accent1"/>
            <w:sz w:val="28"/>
            <w:szCs w:val="28"/>
            <w:rPrChange w:id="335" w:author="boris yin" w:date="2019-08-25T17:33:00Z">
              <w:rPr>
                <w:b w:val="0"/>
              </w:rPr>
            </w:rPrChange>
          </w:rPr>
          <w:t xml:space="preserve">2.3.3.3. </w:t>
        </w:r>
      </w:ins>
    </w:p>
    <w:p w14:paraId="7182609D" w14:textId="78EE99D1" w:rsidR="00850240" w:rsidRPr="003E0607" w:rsidRDefault="00CF29C0">
      <w:pPr>
        <w:pStyle w:val="Heading3"/>
        <w:numPr>
          <w:ilvl w:val="2"/>
          <w:numId w:val="33"/>
        </w:numPr>
        <w:rPr>
          <w:b w:val="0"/>
        </w:rPr>
      </w:pPr>
      <w:del w:id="336" w:author="Ewald, Sarah (se2s)" w:date="2019-08-20T10:25:00Z">
        <w:r w:rsidRPr="003E0607" w:rsidDel="005B4092">
          <w:rPr>
            <w:b w:val="0"/>
          </w:rPr>
          <w:delText>then</w:delText>
        </w:r>
        <w:r w:rsidR="00273132" w:rsidDel="005B4092">
          <w:rPr>
            <w:b w:val="0"/>
          </w:rPr>
          <w:delText xml:space="preserve"> m</w:delText>
        </w:r>
      </w:del>
      <w:ins w:id="337" w:author="Ewald, Sarah (se2s)" w:date="2019-08-20T10:25:00Z">
        <w:r w:rsidR="005B4092">
          <w:rPr>
            <w:b w:val="0"/>
          </w:rPr>
          <w:t>M</w:t>
        </w:r>
      </w:ins>
      <w:r w:rsidR="00273132">
        <w:rPr>
          <w:b w:val="0"/>
        </w:rPr>
        <w:t>anually</w:t>
      </w:r>
      <w:r w:rsidRPr="003E0607">
        <w:rPr>
          <w:b w:val="0"/>
        </w:rPr>
        <w:t xml:space="preserve"> </w:t>
      </w:r>
      <w:r w:rsidR="00273132">
        <w:rPr>
          <w:b w:val="0"/>
        </w:rPr>
        <w:t>adjust</w:t>
      </w:r>
      <w:r w:rsidRPr="003E0607">
        <w:rPr>
          <w:b w:val="0"/>
        </w:rPr>
        <w:t xml:space="preserve"> the laser power, receiver gain</w:t>
      </w:r>
      <w:r w:rsidR="00273132">
        <w:rPr>
          <w:b w:val="0"/>
        </w:rPr>
        <w:t xml:space="preserve"> and focus</w:t>
      </w:r>
      <w:r w:rsidRPr="003E0607">
        <w:rPr>
          <w:b w:val="0"/>
        </w:rPr>
        <w:t xml:space="preserve"> to </w:t>
      </w:r>
      <w:r w:rsidR="00273132">
        <w:rPr>
          <w:b w:val="0"/>
        </w:rPr>
        <w:t>establish</w:t>
      </w:r>
      <w:r w:rsidRPr="003E0607">
        <w:rPr>
          <w:b w:val="0"/>
        </w:rPr>
        <w:t xml:space="preserve"> an image with </w:t>
      </w:r>
      <w:r w:rsidR="00273132">
        <w:rPr>
          <w:b w:val="0"/>
        </w:rPr>
        <w:t>optimal</w:t>
      </w:r>
      <w:r w:rsidRPr="003E0607">
        <w:rPr>
          <w:b w:val="0"/>
        </w:rPr>
        <w:t xml:space="preserve"> signal</w:t>
      </w:r>
      <w:r w:rsidR="00273132">
        <w:rPr>
          <w:b w:val="0"/>
        </w:rPr>
        <w:t xml:space="preserve"> to </w:t>
      </w:r>
      <w:del w:id="338" w:author="boris yin" w:date="2019-08-12T14:21:00Z">
        <w:r w:rsidR="00273132" w:rsidDel="000700A2">
          <w:rPr>
            <w:b w:val="0"/>
          </w:rPr>
          <w:delText>noice</w:delText>
        </w:r>
      </w:del>
      <w:ins w:id="339" w:author="boris yin" w:date="2019-08-12T14:21:00Z">
        <w:r w:rsidR="000700A2">
          <w:rPr>
            <w:b w:val="0"/>
          </w:rPr>
          <w:t>noise</w:t>
        </w:r>
      </w:ins>
      <w:r w:rsidR="00273132">
        <w:rPr>
          <w:b w:val="0"/>
        </w:rPr>
        <w:t xml:space="preserve"> </w:t>
      </w:r>
      <w:del w:id="340" w:author="Ewald, Sarah (se2s)" w:date="2019-08-20T10:25:00Z">
        <w:r w:rsidR="00273132" w:rsidDel="005B4092">
          <w:rPr>
            <w:b w:val="0"/>
          </w:rPr>
          <w:delText>for your</w:delText>
        </w:r>
      </w:del>
      <w:ins w:id="341" w:author="Ewald, Sarah (se2s)" w:date="2019-08-20T10:25:00Z">
        <w:r w:rsidR="005B4092">
          <w:rPr>
            <w:b w:val="0"/>
          </w:rPr>
          <w:t xml:space="preserve">to image your </w:t>
        </w:r>
      </w:ins>
      <w:ins w:id="342" w:author="Ewald, Sarah (se2s)" w:date="2019-08-20T10:28:00Z">
        <w:r w:rsidR="005B4092">
          <w:rPr>
            <w:b w:val="0"/>
          </w:rPr>
          <w:t>structures</w:t>
        </w:r>
      </w:ins>
      <w:ins w:id="343" w:author="Ewald, Sarah (se2s)" w:date="2019-08-20T10:25:00Z">
        <w:r w:rsidR="005B4092">
          <w:rPr>
            <w:b w:val="0"/>
          </w:rPr>
          <w:t xml:space="preserve"> of</w:t>
        </w:r>
      </w:ins>
      <w:del w:id="344" w:author="Ewald, Sarah (se2s)" w:date="2019-08-20T10:25:00Z">
        <w:r w:rsidR="00273132" w:rsidDel="005B4092">
          <w:rPr>
            <w:b w:val="0"/>
          </w:rPr>
          <w:delText xml:space="preserve"> regions of</w:delText>
        </w:r>
      </w:del>
      <w:r w:rsidR="00273132">
        <w:rPr>
          <w:b w:val="0"/>
        </w:rPr>
        <w:t xml:space="preserve"> interest</w:t>
      </w:r>
      <w:r w:rsidRPr="003E0607">
        <w:rPr>
          <w:b w:val="0"/>
        </w:rPr>
        <w:t>.</w:t>
      </w:r>
    </w:p>
    <w:p w14:paraId="31C16058" w14:textId="5528A6F5" w:rsidR="00850240" w:rsidRPr="003E0607" w:rsidRDefault="003B7BD9">
      <w:pPr>
        <w:pStyle w:val="Heading3"/>
        <w:ind w:left="1920"/>
        <w:rPr>
          <w:b w:val="0"/>
        </w:rPr>
        <w:pPrChange w:id="345" w:author="boris yin" w:date="2019-08-25T17:33:00Z">
          <w:pPr>
            <w:pStyle w:val="Heading3"/>
            <w:numPr>
              <w:ilvl w:val="2"/>
              <w:numId w:val="33"/>
            </w:numPr>
            <w:tabs>
              <w:tab w:val="num" w:pos="1440"/>
            </w:tabs>
            <w:ind w:left="1920" w:hanging="480"/>
          </w:pPr>
        </w:pPrChange>
      </w:pPr>
      <w:bookmarkStart w:id="346" w:name="test-12-tiles.-then-the-imaging-paramete"/>
      <w:bookmarkEnd w:id="346"/>
      <w:ins w:id="347" w:author="boris yin" w:date="2019-08-25T17:33:00Z">
        <w:r>
          <w:rPr>
            <w:b w:val="0"/>
          </w:rPr>
          <w:t xml:space="preserve">Note: </w:t>
        </w:r>
      </w:ins>
      <w:r w:rsidR="00273132">
        <w:rPr>
          <w:b w:val="0"/>
        </w:rPr>
        <w:t>Examine</w:t>
      </w:r>
      <w:r w:rsidR="00CF29C0" w:rsidRPr="003E0607">
        <w:rPr>
          <w:b w:val="0"/>
        </w:rPr>
        <w:t xml:space="preserve"> </w:t>
      </w:r>
      <w:ins w:id="348" w:author="Ewald, Sarah (se2s)" w:date="2019-08-20T10:28:00Z">
        <w:r w:rsidR="005B4092">
          <w:rPr>
            <w:b w:val="0"/>
          </w:rPr>
          <w:t xml:space="preserve">at least </w:t>
        </w:r>
      </w:ins>
      <w:r w:rsidR="00CF29C0" w:rsidRPr="003E0607">
        <w:rPr>
          <w:b w:val="0"/>
        </w:rPr>
        <w:t>2</w:t>
      </w:r>
      <w:r w:rsidR="00273132">
        <w:rPr>
          <w:b w:val="0"/>
        </w:rPr>
        <w:t xml:space="preserve"> additional</w:t>
      </w:r>
      <w:r w:rsidR="00CF29C0" w:rsidRPr="003E0607">
        <w:rPr>
          <w:b w:val="0"/>
        </w:rPr>
        <w:t xml:space="preserve"> tiles</w:t>
      </w:r>
      <w:r w:rsidR="00273132">
        <w:rPr>
          <w:b w:val="0"/>
        </w:rPr>
        <w:t xml:space="preserve"> to ensure</w:t>
      </w:r>
      <w:ins w:id="349" w:author="Ewald, Sarah (se2s)" w:date="2019-08-20T10:28:00Z">
        <w:r w:rsidR="005B4092">
          <w:rPr>
            <w:b w:val="0"/>
          </w:rPr>
          <w:t xml:space="preserve"> the imaging parameters are ideal</w:t>
        </w:r>
      </w:ins>
      <w:del w:id="350" w:author="Ewald, Sarah (se2s)" w:date="2019-08-20T10:28:00Z">
        <w:r w:rsidR="00273132" w:rsidDel="005B4092">
          <w:rPr>
            <w:b w:val="0"/>
          </w:rPr>
          <w:delText xml:space="preserve"> continuity</w:delText>
        </w:r>
      </w:del>
      <w:r w:rsidR="00273132">
        <w:rPr>
          <w:b w:val="0"/>
        </w:rPr>
        <w:t xml:space="preserve"> across the sample</w:t>
      </w:r>
      <w:r w:rsidR="00CF29C0" w:rsidRPr="003E0607">
        <w:rPr>
          <w:b w:val="0"/>
        </w:rPr>
        <w:t>. Then the imaging parameters are settled.</w:t>
      </w:r>
    </w:p>
    <w:p w14:paraId="6299ECCE" w14:textId="53B06727" w:rsidR="00850240" w:rsidRDefault="005F245C">
      <w:pPr>
        <w:pStyle w:val="Heading3"/>
        <w:numPr>
          <w:ilvl w:val="2"/>
          <w:numId w:val="33"/>
        </w:numPr>
        <w:rPr>
          <w:b w:val="0"/>
        </w:rPr>
      </w:pPr>
      <w:bookmarkStart w:id="351" w:name="acquire-images-with-512-x-512-pixel-by-p"/>
      <w:bookmarkEnd w:id="351"/>
      <w:ins w:id="352" w:author="boris yin" w:date="2019-08-25T17:33:00Z">
        <w:r>
          <w:rPr>
            <w:b w:val="0"/>
          </w:rPr>
          <w:t xml:space="preserve">2.3.3.4. </w:t>
        </w:r>
      </w:ins>
      <w:r w:rsidR="00273132">
        <w:rPr>
          <w:b w:val="0"/>
        </w:rPr>
        <w:t>A</w:t>
      </w:r>
      <w:r w:rsidR="00CF29C0" w:rsidRPr="003E0607">
        <w:rPr>
          <w:b w:val="0"/>
        </w:rPr>
        <w:t>cquire images with 512 x 512 pixel-by-pixel format</w:t>
      </w:r>
      <w:r w:rsidR="002B4BB4">
        <w:rPr>
          <w:b w:val="0"/>
        </w:rPr>
        <w:t>, save it as “image6.czi”</w:t>
      </w:r>
      <w:r w:rsidR="00124FFC">
        <w:rPr>
          <w:b w:val="0"/>
        </w:rPr>
        <w:t xml:space="preserve"> in the folder “D:/STOMP_0731/”</w:t>
      </w:r>
      <w:r w:rsidR="00CF29C0" w:rsidRPr="003E0607">
        <w:rPr>
          <w:b w:val="0"/>
        </w:rPr>
        <w:t>.</w:t>
      </w:r>
    </w:p>
    <w:p w14:paraId="24F2F394" w14:textId="0908FBE1" w:rsidR="00F058A9" w:rsidRPr="00F058A9" w:rsidRDefault="00F058A9" w:rsidP="005B4092">
      <w:pPr>
        <w:pStyle w:val="BodyText"/>
        <w:ind w:left="1920"/>
      </w:pPr>
      <w:r w:rsidRPr="005B4092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Note: </w:t>
      </w:r>
      <w:r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You can make any directory to place the images. Here in this tutorial, </w:t>
      </w:r>
      <w:r w:rsidRPr="00EB6298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“D:/STOMP_0731/” is used for demo</w:t>
      </w:r>
      <w:r w:rsidR="00C07F7E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n</w:t>
      </w:r>
      <w:r w:rsidRPr="00EB6298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stration</w:t>
      </w:r>
      <w:r w:rsidR="00EB6298" w:rsidRPr="00EB6298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.</w:t>
      </w:r>
    </w:p>
    <w:p w14:paraId="461E76B3" w14:textId="59AED665" w:rsidR="00850240" w:rsidRPr="003E0607" w:rsidRDefault="005B4092">
      <w:pPr>
        <w:pStyle w:val="Heading3"/>
        <w:numPr>
          <w:ilvl w:val="2"/>
          <w:numId w:val="33"/>
        </w:numPr>
        <w:rPr>
          <w:b w:val="0"/>
        </w:rPr>
      </w:pPr>
      <w:bookmarkStart w:id="353" w:name="warning-close-all-active-images-in-zen-b"/>
      <w:bookmarkEnd w:id="353"/>
      <w:ins w:id="354" w:author="Ewald, Sarah (se2s)" w:date="2019-08-20T10:29:00Z">
        <w:r>
          <w:rPr>
            <w:b w:val="0"/>
          </w:rPr>
          <w:lastRenderedPageBreak/>
          <w:t>W</w:t>
        </w:r>
      </w:ins>
      <w:del w:id="355" w:author="Ewald, Sarah (se2s)" w:date="2019-08-20T10:29:00Z">
        <w:r w:rsidR="00CF29C0" w:rsidRPr="003E0607" w:rsidDel="005B4092">
          <w:rPr>
            <w:b w:val="0"/>
          </w:rPr>
          <w:delText>w</w:delText>
        </w:r>
      </w:del>
      <w:r w:rsidR="00CF29C0" w:rsidRPr="003E0607">
        <w:rPr>
          <w:b w:val="0"/>
        </w:rPr>
        <w:t>arning: close all active images in Zen Black after the test</w:t>
      </w:r>
      <w:r w:rsidR="00ED79A8">
        <w:rPr>
          <w:b w:val="0"/>
        </w:rPr>
        <w:t>. These images</w:t>
      </w:r>
      <w:r w:rsidR="002B4BB4">
        <w:rPr>
          <w:b w:val="0"/>
        </w:rPr>
        <w:t xml:space="preserve"> if open</w:t>
      </w:r>
      <w:r w:rsidR="00ED79A8">
        <w:rPr>
          <w:b w:val="0"/>
        </w:rPr>
        <w:t xml:space="preserve"> will interrupt the automation run of </w:t>
      </w:r>
      <w:proofErr w:type="spellStart"/>
      <w:r w:rsidR="00ED79A8">
        <w:rPr>
          <w:b w:val="0"/>
        </w:rPr>
        <w:t>S</w:t>
      </w:r>
      <w:r w:rsidR="00273132">
        <w:rPr>
          <w:b w:val="0"/>
        </w:rPr>
        <w:t>ikuliX</w:t>
      </w:r>
      <w:proofErr w:type="spellEnd"/>
      <w:r w:rsidR="00ED79A8">
        <w:rPr>
          <w:b w:val="0"/>
        </w:rPr>
        <w:t xml:space="preserve"> scripts</w:t>
      </w:r>
      <w:ins w:id="356" w:author="boris yin" w:date="2019-08-12T14:25:00Z">
        <w:r w:rsidR="00ED79A8">
          <w:rPr>
            <w:b w:val="0"/>
          </w:rPr>
          <w:t>.</w:t>
        </w:r>
      </w:ins>
    </w:p>
    <w:p w14:paraId="19BC7F08" w14:textId="77777777" w:rsidR="00850240" w:rsidRPr="003E0607" w:rsidRDefault="00CF29C0">
      <w:pPr>
        <w:pStyle w:val="Heading3"/>
        <w:numPr>
          <w:ilvl w:val="1"/>
          <w:numId w:val="29"/>
        </w:numPr>
        <w:rPr>
          <w:b w:val="0"/>
        </w:rPr>
      </w:pPr>
      <w:bookmarkStart w:id="357" w:name="mask-generation-in-imagejfiji"/>
      <w:bookmarkEnd w:id="357"/>
      <w:r w:rsidRPr="003E0607">
        <w:rPr>
          <w:b w:val="0"/>
        </w:rPr>
        <w:t xml:space="preserve">2.3.4. Mask generation in </w:t>
      </w:r>
      <w:proofErr w:type="spellStart"/>
      <w:r w:rsidRPr="003E0607">
        <w:rPr>
          <w:b w:val="0"/>
        </w:rPr>
        <w:t>imageJ</w:t>
      </w:r>
      <w:proofErr w:type="spellEnd"/>
      <w:r w:rsidRPr="003E0607">
        <w:rPr>
          <w:b w:val="0"/>
        </w:rPr>
        <w:t>/Fiji</w:t>
      </w:r>
    </w:p>
    <w:p w14:paraId="6F620CC0" w14:textId="4C79C9DC" w:rsidR="00850240" w:rsidRPr="003E0607" w:rsidRDefault="003906AB">
      <w:pPr>
        <w:pStyle w:val="Heading3"/>
        <w:numPr>
          <w:ilvl w:val="2"/>
          <w:numId w:val="34"/>
        </w:numPr>
        <w:rPr>
          <w:b w:val="0"/>
        </w:rPr>
      </w:pPr>
      <w:bookmarkStart w:id="358" w:name="install-the-fiji-macro-used-for-mask-gen"/>
      <w:bookmarkEnd w:id="358"/>
      <w:ins w:id="359" w:author="boris yin" w:date="2019-08-25T17:34:00Z">
        <w:r>
          <w:rPr>
            <w:b w:val="0"/>
          </w:rPr>
          <w:t xml:space="preserve">2.3.4.1. </w:t>
        </w:r>
      </w:ins>
      <w:r w:rsidR="00273132">
        <w:rPr>
          <w:b w:val="0"/>
        </w:rPr>
        <w:t xml:space="preserve">In block 8 “Fiji” </w:t>
      </w:r>
      <w:r w:rsidR="00CF29C0" w:rsidRPr="003E0607">
        <w:rPr>
          <w:b w:val="0"/>
        </w:rPr>
        <w:t>install the Fiji macro used for mask generation</w:t>
      </w:r>
    </w:p>
    <w:p w14:paraId="1F902075" w14:textId="058512BC" w:rsidR="00850240" w:rsidRPr="003E0607" w:rsidRDefault="00CF29C0">
      <w:pPr>
        <w:pStyle w:val="Heading4"/>
        <w:numPr>
          <w:ilvl w:val="3"/>
          <w:numId w:val="35"/>
        </w:numPr>
        <w:rPr>
          <w:b w:val="0"/>
        </w:rPr>
      </w:pPr>
      <w:bookmarkStart w:id="360" w:name="self.ijm-and-donut.ijm-are-provided"/>
      <w:bookmarkEnd w:id="360"/>
      <w:r w:rsidRPr="003E0607">
        <w:rPr>
          <w:b w:val="0"/>
        </w:rPr>
        <w:t>“</w:t>
      </w:r>
      <w:proofErr w:type="spellStart"/>
      <w:r w:rsidRPr="003E0607">
        <w:rPr>
          <w:b w:val="0"/>
        </w:rPr>
        <w:t>self.ijm</w:t>
      </w:r>
      <w:proofErr w:type="spellEnd"/>
      <w:r w:rsidRPr="003E0607">
        <w:rPr>
          <w:b w:val="0"/>
        </w:rPr>
        <w:t>” and “</w:t>
      </w:r>
      <w:proofErr w:type="spellStart"/>
      <w:r w:rsidRPr="003E0607">
        <w:rPr>
          <w:b w:val="0"/>
        </w:rPr>
        <w:t>donut.ijm</w:t>
      </w:r>
      <w:proofErr w:type="spellEnd"/>
      <w:r w:rsidRPr="003E0607">
        <w:rPr>
          <w:b w:val="0"/>
        </w:rPr>
        <w:t>” are provided</w:t>
      </w:r>
      <w:r w:rsidR="00273132">
        <w:rPr>
          <w:b w:val="0"/>
        </w:rPr>
        <w:t xml:space="preserve"> as examples</w:t>
      </w:r>
    </w:p>
    <w:p w14:paraId="7739E1F9" w14:textId="77777777" w:rsidR="00850240" w:rsidRDefault="00CF29C0">
      <w:pPr>
        <w:pStyle w:val="Compact"/>
        <w:numPr>
          <w:ilvl w:val="3"/>
          <w:numId w:val="2"/>
        </w:numPr>
      </w:pPr>
      <w:r>
        <w:rPr>
          <w:noProof/>
        </w:rPr>
        <w:drawing>
          <wp:inline distT="0" distB="0" distL="0" distR="0" wp14:anchorId="53BA0F04" wp14:editId="23DEE6AB">
            <wp:extent cx="5334000" cy="30896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installfimgm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9EF383" w14:textId="4FCFD935" w:rsidR="00850240" w:rsidRDefault="00273132" w:rsidP="003E0607">
      <w:pPr>
        <w:pStyle w:val="Heading3"/>
        <w:numPr>
          <w:ilvl w:val="3"/>
          <w:numId w:val="34"/>
        </w:numPr>
        <w:rPr>
          <w:ins w:id="361" w:author="boris yin" w:date="2019-08-12T14:45:00Z"/>
          <w:b w:val="0"/>
        </w:rPr>
      </w:pPr>
      <w:bookmarkStart w:id="362" w:name="for-instance-the-macro-functions-are-sho"/>
      <w:bookmarkEnd w:id="362"/>
      <w:r w:rsidRPr="003E0607">
        <w:rPr>
          <w:b w:val="0"/>
        </w:rPr>
        <w:lastRenderedPageBreak/>
        <w:t>Here</w:t>
      </w:r>
      <w:r w:rsidR="00CF29C0" w:rsidRPr="003E0607">
        <w:rPr>
          <w:b w:val="0"/>
        </w:rPr>
        <w:t>, the</w:t>
      </w:r>
      <w:r w:rsidRPr="003E0607">
        <w:rPr>
          <w:b w:val="0"/>
        </w:rPr>
        <w:t xml:space="preserve"> GUIs are displayed </w:t>
      </w:r>
      <w:r w:rsidR="00CF29C0" w:rsidRPr="003E0607">
        <w:rPr>
          <w:b w:val="0"/>
        </w:rPr>
        <w:t>after “</w:t>
      </w:r>
      <w:proofErr w:type="spellStart"/>
      <w:r w:rsidR="00CF29C0" w:rsidRPr="003E0607">
        <w:rPr>
          <w:b w:val="0"/>
        </w:rPr>
        <w:t>donut.ijm</w:t>
      </w:r>
      <w:proofErr w:type="spellEnd"/>
      <w:r w:rsidR="00CF29C0" w:rsidRPr="003E0607">
        <w:rPr>
          <w:b w:val="0"/>
        </w:rPr>
        <w:t>” is loaded</w:t>
      </w:r>
      <w:ins w:id="363" w:author="Ewald, Sarah (se2s)" w:date="2019-08-20T10:39:00Z">
        <w:r w:rsidR="00DC564A">
          <w:rPr>
            <w:b w:val="0"/>
          </w:rPr>
          <w:t>.</w:t>
        </w:r>
      </w:ins>
    </w:p>
    <w:p w14:paraId="7C53B746" w14:textId="07402609" w:rsidR="00137937" w:rsidRPr="00161847" w:rsidRDefault="00137937" w:rsidP="005B4092">
      <w:pPr>
        <w:pStyle w:val="Heading3"/>
        <w:numPr>
          <w:ilvl w:val="4"/>
          <w:numId w:val="34"/>
        </w:numPr>
        <w:rPr>
          <w:b w:val="0"/>
          <w:bCs w:val="0"/>
        </w:rPr>
      </w:pPr>
      <w:r w:rsidRPr="005B4092">
        <w:rPr>
          <w:b w:val="0"/>
          <w:bCs w:val="0"/>
        </w:rPr>
        <w:t>Refer</w:t>
      </w:r>
      <w:r>
        <w:rPr>
          <w:b w:val="0"/>
          <w:bCs w:val="0"/>
        </w:rPr>
        <w:t xml:space="preserve"> to </w:t>
      </w:r>
      <w:r w:rsidRPr="005B4092">
        <w:rPr>
          <w:b w:val="0"/>
          <w:bCs w:val="0"/>
          <w:i/>
          <w:iCs/>
        </w:rPr>
        <w:t xml:space="preserve">the instruction of </w:t>
      </w:r>
      <w:proofErr w:type="spellStart"/>
      <w:r w:rsidRPr="005B4092">
        <w:rPr>
          <w:b w:val="0"/>
          <w:bCs w:val="0"/>
          <w:i/>
          <w:iCs/>
        </w:rPr>
        <w:t>imagej_Fiji</w:t>
      </w:r>
      <w:proofErr w:type="spellEnd"/>
      <w:r w:rsidRPr="005B4092">
        <w:rPr>
          <w:b w:val="0"/>
          <w:bCs w:val="0"/>
          <w:i/>
          <w:iCs/>
        </w:rPr>
        <w:t xml:space="preserve"> macro</w:t>
      </w:r>
      <w:r w:rsidR="00771494">
        <w:rPr>
          <w:b w:val="0"/>
          <w:bCs w:val="0"/>
        </w:rPr>
        <w:t xml:space="preserve"> for the maintenance and reuse of the macro.</w:t>
      </w:r>
    </w:p>
    <w:p w14:paraId="26F0AB5A" w14:textId="77777777" w:rsidR="00850240" w:rsidRDefault="00CF29C0">
      <w:pPr>
        <w:pStyle w:val="Compact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3943FC46" wp14:editId="0031CE38">
            <wp:extent cx="5334000" cy="2351289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imgmloaded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1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030CE4" w14:textId="56A20F7D" w:rsidR="00E31FD3" w:rsidRPr="00EA5B0C" w:rsidRDefault="005A1A1B">
      <w:pPr>
        <w:pStyle w:val="Heading3"/>
        <w:numPr>
          <w:ilvl w:val="2"/>
          <w:numId w:val="36"/>
        </w:numPr>
        <w:rPr>
          <w:b w:val="0"/>
        </w:rPr>
        <w:pPrChange w:id="364" w:author="boris yin" w:date="2019-08-25T17:35:00Z">
          <w:pPr>
            <w:pStyle w:val="Heading3"/>
            <w:numPr>
              <w:ilvl w:val="3"/>
              <w:numId w:val="36"/>
            </w:numPr>
            <w:tabs>
              <w:tab w:val="num" w:pos="2160"/>
            </w:tabs>
            <w:ind w:left="2640" w:hanging="480"/>
          </w:pPr>
        </w:pPrChange>
      </w:pPr>
      <w:bookmarkStart w:id="365" w:name="test-the-processing-of-images-acquired-i"/>
      <w:bookmarkEnd w:id="365"/>
      <w:ins w:id="366" w:author="boris yin" w:date="2019-08-25T17:34:00Z">
        <w:r w:rsidRPr="00EA5B0C">
          <w:rPr>
            <w:b w:val="0"/>
            <w:rPrChange w:id="367" w:author="boris yin" w:date="2019-08-25T17:37:00Z">
              <w:rPr>
                <w:bCs w:val="0"/>
              </w:rPr>
            </w:rPrChange>
          </w:rPr>
          <w:lastRenderedPageBreak/>
          <w:t xml:space="preserve">2.3.4.2. </w:t>
        </w:r>
      </w:ins>
      <w:r w:rsidR="004C44BD" w:rsidRPr="00EA5B0C">
        <w:rPr>
          <w:b w:val="0"/>
          <w:rPrChange w:id="368" w:author="boris yin" w:date="2019-08-25T17:37:00Z">
            <w:rPr>
              <w:bCs w:val="0"/>
            </w:rPr>
          </w:rPrChange>
        </w:rPr>
        <w:t>In</w:t>
      </w:r>
      <w:ins w:id="369" w:author="Ewald, Sarah (se2s)" w:date="2019-08-20T10:29:00Z">
        <w:r w:rsidR="005B4092" w:rsidRPr="00EA5B0C">
          <w:rPr>
            <w:b w:val="0"/>
            <w:rPrChange w:id="370" w:author="boris yin" w:date="2019-08-25T17:37:00Z">
              <w:rPr>
                <w:bCs w:val="0"/>
              </w:rPr>
            </w:rPrChange>
          </w:rPr>
          <w:t xml:space="preserve"> </w:t>
        </w:r>
      </w:ins>
      <w:del w:id="371" w:author="Ewald, Sarah (se2s)" w:date="2019-08-20T10:29:00Z">
        <w:r w:rsidR="004C44BD" w:rsidRPr="00EA5B0C" w:rsidDel="005B4092">
          <w:rPr>
            <w:b w:val="0"/>
            <w:rPrChange w:id="372" w:author="boris yin" w:date="2019-08-25T17:37:00Z">
              <w:rPr>
                <w:bCs w:val="0"/>
              </w:rPr>
            </w:rPrChange>
          </w:rPr>
          <w:delText xml:space="preserve"> imageJ/</w:delText>
        </w:r>
      </w:del>
      <w:r w:rsidR="004C44BD" w:rsidRPr="00EA5B0C">
        <w:rPr>
          <w:b w:val="0"/>
          <w:rPrChange w:id="373" w:author="boris yin" w:date="2019-08-25T17:37:00Z">
            <w:rPr>
              <w:bCs w:val="0"/>
            </w:rPr>
          </w:rPrChange>
        </w:rPr>
        <w:t>Fiji, o</w:t>
      </w:r>
      <w:r w:rsidR="0067426F" w:rsidRPr="00EA5B0C">
        <w:rPr>
          <w:b w:val="0"/>
          <w:rPrChange w:id="374" w:author="boris yin" w:date="2019-08-25T17:37:00Z">
            <w:rPr>
              <w:bCs w:val="0"/>
            </w:rPr>
          </w:rPrChange>
        </w:rPr>
        <w:t>pen “image6.czi” acquired in step 2.3.3, then click “</w:t>
      </w:r>
      <w:proofErr w:type="spellStart"/>
      <w:r w:rsidR="0067426F" w:rsidRPr="00EA5B0C">
        <w:rPr>
          <w:b w:val="0"/>
          <w:rPrChange w:id="375" w:author="boris yin" w:date="2019-08-25T17:37:00Z">
            <w:rPr>
              <w:bCs w:val="0"/>
            </w:rPr>
          </w:rPrChange>
        </w:rPr>
        <w:t>toxoDonut</w:t>
      </w:r>
      <w:proofErr w:type="spellEnd"/>
      <w:r w:rsidR="0067426F" w:rsidRPr="00EA5B0C">
        <w:rPr>
          <w:b w:val="0"/>
          <w:rPrChange w:id="376" w:author="boris yin" w:date="2019-08-25T17:37:00Z">
            <w:rPr>
              <w:bCs w:val="0"/>
            </w:rPr>
          </w:rPrChange>
        </w:rPr>
        <w:t>” in the macro panel</w:t>
      </w:r>
      <w:r w:rsidR="00EC7C07" w:rsidRPr="00EA5B0C">
        <w:rPr>
          <w:b w:val="0"/>
          <w:rPrChange w:id="377" w:author="boris yin" w:date="2019-08-25T17:37:00Z">
            <w:rPr>
              <w:bCs w:val="0"/>
            </w:rPr>
          </w:rPrChange>
        </w:rPr>
        <w:t xml:space="preserve"> (red line box)</w:t>
      </w:r>
      <w:r w:rsidR="00CF29C0" w:rsidRPr="00EA5B0C">
        <w:rPr>
          <w:b w:val="0"/>
          <w:rPrChange w:id="378" w:author="boris yin" w:date="2019-08-25T17:37:00Z">
            <w:rPr>
              <w:bCs w:val="0"/>
            </w:rPr>
          </w:rPrChange>
        </w:rPr>
        <w:t xml:space="preserve">. </w:t>
      </w:r>
      <w:bookmarkStart w:id="379" w:name="warning-after-test-close-all-active-imag"/>
      <w:bookmarkEnd w:id="379"/>
    </w:p>
    <w:p w14:paraId="169ED5E5" w14:textId="7E54FAB1" w:rsidR="0067426F" w:rsidRDefault="00E31FD3">
      <w:pPr>
        <w:pStyle w:val="Heading4"/>
        <w:numPr>
          <w:ilvl w:val="3"/>
          <w:numId w:val="36"/>
        </w:numPr>
        <w:rPr>
          <w:b w:val="0"/>
        </w:rPr>
        <w:pPrChange w:id="380" w:author="boris yin" w:date="2019-08-25T17:35:00Z">
          <w:pPr>
            <w:pStyle w:val="Heading4"/>
            <w:numPr>
              <w:ilvl w:val="4"/>
              <w:numId w:val="36"/>
            </w:numPr>
            <w:tabs>
              <w:tab w:val="num" w:pos="2880"/>
            </w:tabs>
            <w:ind w:left="3360" w:hanging="480"/>
          </w:pPr>
        </w:pPrChange>
      </w:pPr>
      <w:r>
        <w:rPr>
          <w:b w:val="0"/>
        </w:rPr>
        <w:t>Check whether the</w:t>
      </w:r>
      <w:r w:rsidR="00122788">
        <w:rPr>
          <w:b w:val="0"/>
        </w:rPr>
        <w:t xml:space="preserve"> </w:t>
      </w:r>
      <w:ins w:id="381" w:author="Ewald, Sarah (se2s)" w:date="2019-08-20T10:34:00Z">
        <w:r w:rsidR="00DC564A">
          <w:rPr>
            <w:b w:val="0"/>
          </w:rPr>
          <w:t xml:space="preserve">image </w:t>
        </w:r>
      </w:ins>
      <w:r w:rsidR="00122788">
        <w:rPr>
          <w:b w:val="0"/>
        </w:rPr>
        <w:t xml:space="preserve">threshold is set properly with </w:t>
      </w:r>
      <w:ins w:id="382" w:author="Ewald, Sarah (se2s)" w:date="2019-08-20T10:34:00Z">
        <w:r w:rsidR="00DC564A">
          <w:rPr>
            <w:b w:val="0"/>
          </w:rPr>
          <w:t xml:space="preserve">the </w:t>
        </w:r>
      </w:ins>
      <w:r w:rsidR="00122788">
        <w:rPr>
          <w:b w:val="0"/>
        </w:rPr>
        <w:t>auto-thresholding function by comparing the original image “image6.czi” and “image6</w:t>
      </w:r>
      <w:r w:rsidR="00122788" w:rsidRPr="00122788">
        <w:rPr>
          <w:b w:val="0"/>
        </w:rPr>
        <w:t>-binary.tif</w:t>
      </w:r>
      <w:r w:rsidR="00122788">
        <w:rPr>
          <w:b w:val="0"/>
        </w:rPr>
        <w:t>” in the folder “D:/STOMP_0731/”. If</w:t>
      </w:r>
      <w:ins w:id="383" w:author="Ewald, Sarah (se2s)" w:date="2019-08-20T10:34:00Z">
        <w:r w:rsidR="00DC564A">
          <w:rPr>
            <w:b w:val="0"/>
          </w:rPr>
          <w:t xml:space="preserve"> this does not look</w:t>
        </w:r>
      </w:ins>
      <w:ins w:id="384" w:author="Ewald, Sarah (se2s)" w:date="2019-08-20T10:35:00Z">
        <w:r w:rsidR="00DC564A">
          <w:rPr>
            <w:b w:val="0"/>
          </w:rPr>
          <w:t xml:space="preserve"> correct</w:t>
        </w:r>
      </w:ins>
      <w:del w:id="385" w:author="Ewald, Sarah (se2s)" w:date="2019-08-20T10:35:00Z">
        <w:r w:rsidR="00122788" w:rsidDel="00DC564A">
          <w:rPr>
            <w:b w:val="0"/>
          </w:rPr>
          <w:delText xml:space="preserve"> not</w:delText>
        </w:r>
      </w:del>
      <w:r w:rsidR="00122788">
        <w:rPr>
          <w:b w:val="0"/>
        </w:rPr>
        <w:t xml:space="preserve">, choose </w:t>
      </w:r>
      <w:ins w:id="386" w:author="Ewald, Sarah (se2s)" w:date="2019-08-20T10:35:00Z">
        <w:r w:rsidR="00DC564A">
          <w:rPr>
            <w:b w:val="0"/>
          </w:rPr>
          <w:t xml:space="preserve">the </w:t>
        </w:r>
      </w:ins>
      <w:del w:id="387" w:author="Ewald, Sarah (se2s)" w:date="2019-08-20T10:35:00Z">
        <w:r w:rsidR="00122788" w:rsidDel="00DC564A">
          <w:rPr>
            <w:b w:val="0"/>
          </w:rPr>
          <w:delText>a</w:delText>
        </w:r>
      </w:del>
      <w:r w:rsidR="00122788">
        <w:rPr>
          <w:b w:val="0"/>
        </w:rPr>
        <w:t xml:space="preserve"> </w:t>
      </w:r>
      <w:ins w:id="388" w:author="Ewald, Sarah (se2s)" w:date="2019-08-20T10:35:00Z">
        <w:r w:rsidR="00DC564A">
          <w:rPr>
            <w:b w:val="0"/>
          </w:rPr>
          <w:t>correct</w:t>
        </w:r>
      </w:ins>
      <w:del w:id="389" w:author="Ewald, Sarah (se2s)" w:date="2019-08-20T10:35:00Z">
        <w:r w:rsidR="00122788" w:rsidDel="00DC564A">
          <w:rPr>
            <w:b w:val="0"/>
          </w:rPr>
          <w:delText>right</w:delText>
        </w:r>
      </w:del>
      <w:r w:rsidR="00122788">
        <w:rPr>
          <w:b w:val="0"/>
        </w:rPr>
        <w:t xml:space="preserve"> threshold value and set it in the macro. </w:t>
      </w:r>
    </w:p>
    <w:p w14:paraId="7760511E" w14:textId="485F47C2" w:rsidR="00E31FD3" w:rsidRDefault="00137937">
      <w:pPr>
        <w:pStyle w:val="Heading4"/>
        <w:numPr>
          <w:ilvl w:val="3"/>
          <w:numId w:val="36"/>
        </w:numPr>
        <w:rPr>
          <w:b w:val="0"/>
        </w:rPr>
        <w:pPrChange w:id="390" w:author="boris yin" w:date="2019-08-25T17:35:00Z">
          <w:pPr>
            <w:pStyle w:val="Heading4"/>
            <w:numPr>
              <w:ilvl w:val="4"/>
              <w:numId w:val="36"/>
            </w:numPr>
            <w:tabs>
              <w:tab w:val="num" w:pos="2880"/>
            </w:tabs>
            <w:ind w:left="3360" w:hanging="480"/>
          </w:pPr>
        </w:pPrChange>
      </w:pPr>
      <w:r>
        <w:rPr>
          <w:b w:val="0"/>
        </w:rPr>
        <w:t>C</w:t>
      </w:r>
      <w:r w:rsidR="00E31FD3">
        <w:rPr>
          <w:b w:val="0"/>
        </w:rPr>
        <w:t>heck the mask image</w:t>
      </w:r>
      <w:del w:id="391" w:author="Ewald, Sarah (se2s)" w:date="2019-08-20T10:35:00Z">
        <w:r w:rsidR="00E31FD3" w:rsidDel="00DC564A">
          <w:rPr>
            <w:b w:val="0"/>
          </w:rPr>
          <w:delText>,</w:delText>
        </w:r>
      </w:del>
      <w:ins w:id="392" w:author="Ewald, Sarah (se2s)" w:date="2019-08-20T10:35:00Z">
        <w:r w:rsidR="00DC564A">
          <w:rPr>
            <w:b w:val="0"/>
          </w:rPr>
          <w:t xml:space="preserve"> </w:t>
        </w:r>
      </w:ins>
      <w:del w:id="393" w:author="Ewald, Sarah (se2s)" w:date="2019-08-20T10:35:00Z">
        <w:r w:rsidR="00E31FD3" w:rsidDel="00DC564A">
          <w:rPr>
            <w:b w:val="0"/>
          </w:rPr>
          <w:delText>”</w:delText>
        </w:r>
      </w:del>
      <w:ins w:id="394" w:author="Ewald, Sarah (se2s)" w:date="2019-08-20T10:35:00Z">
        <w:r w:rsidR="00DC564A">
          <w:rPr>
            <w:b w:val="0"/>
          </w:rPr>
          <w:t>”</w:t>
        </w:r>
      </w:ins>
      <w:del w:id="395" w:author="Ewald, Sarah (se2s)" w:date="2019-08-20T10:35:00Z">
        <w:r w:rsidR="00E31FD3" w:rsidRPr="001B476B" w:rsidDel="00DC564A">
          <w:rPr>
            <w:b w:val="0"/>
          </w:rPr>
          <w:delText xml:space="preserve"> </w:delText>
        </w:r>
      </w:del>
      <w:r w:rsidR="00E31FD3">
        <w:rPr>
          <w:b w:val="0"/>
        </w:rPr>
        <w:t>image6-msk.tif”</w:t>
      </w:r>
      <w:del w:id="396" w:author="Ewald, Sarah (se2s)" w:date="2019-08-20T10:35:00Z">
        <w:r w:rsidR="00E31FD3" w:rsidDel="00DC564A">
          <w:rPr>
            <w:b w:val="0"/>
          </w:rPr>
          <w:delText>,</w:delText>
        </w:r>
      </w:del>
      <w:r w:rsidR="00E31FD3">
        <w:rPr>
          <w:b w:val="0"/>
        </w:rPr>
        <w:t xml:space="preserve"> generated in the folder “D:/STOMP_0731/</w:t>
      </w:r>
      <w:ins w:id="397" w:author="Ewald, Sarah (se2s)" w:date="2019-08-20T10:36:00Z">
        <w:r w:rsidR="00DC564A">
          <w:rPr>
            <w:b w:val="0"/>
          </w:rPr>
          <w:t>.</w:t>
        </w:r>
      </w:ins>
      <w:r w:rsidR="00E31FD3">
        <w:rPr>
          <w:b w:val="0"/>
        </w:rPr>
        <w:t>”</w:t>
      </w:r>
      <w:ins w:id="398" w:author="Ewald, Sarah (se2s)" w:date="2019-08-20T10:36:00Z">
        <w:r w:rsidR="00DC564A">
          <w:rPr>
            <w:b w:val="0"/>
          </w:rPr>
          <w:t xml:space="preserve"> This should show a</w:t>
        </w:r>
      </w:ins>
      <w:ins w:id="399" w:author="Ewald, Sarah (se2s)" w:date="2019-08-20T10:37:00Z">
        <w:r w:rsidR="00DC564A">
          <w:rPr>
            <w:b w:val="0"/>
          </w:rPr>
          <w:t xml:space="preserve"> 1 </w:t>
        </w:r>
        <w:r w:rsidR="00DC564A">
          <w:rPr>
            <w:b w:val="0"/>
            <w:lang w:val="el-GR"/>
          </w:rPr>
          <w:t>μ</w:t>
        </w:r>
        <w:r w:rsidR="00DC564A">
          <w:rPr>
            <w:b w:val="0"/>
          </w:rPr>
          <w:t>m</w:t>
        </w:r>
      </w:ins>
      <w:ins w:id="400" w:author="Ewald, Sarah (se2s)" w:date="2019-08-20T10:36:00Z">
        <w:r w:rsidR="00DC564A">
          <w:rPr>
            <w:b w:val="0"/>
          </w:rPr>
          <w:t xml:space="preserve"> </w:t>
        </w:r>
      </w:ins>
      <w:del w:id="401" w:author="Ewald, Sarah (se2s)" w:date="2019-08-20T10:36:00Z">
        <w:r w:rsidR="00E31FD3" w:rsidDel="00DC564A">
          <w:rPr>
            <w:b w:val="0"/>
          </w:rPr>
          <w:delText xml:space="preserve"> if a proposed </w:delText>
        </w:r>
      </w:del>
      <w:r w:rsidR="00E31FD3">
        <w:rPr>
          <w:b w:val="0"/>
        </w:rPr>
        <w:t>donut shape</w:t>
      </w:r>
      <w:ins w:id="402" w:author="Ewald, Sarah (se2s)" w:date="2019-08-20T10:36:00Z">
        <w:r w:rsidR="00DC564A">
          <w:rPr>
            <w:b w:val="0"/>
          </w:rPr>
          <w:t>d</w:t>
        </w:r>
      </w:ins>
      <w:r w:rsidR="00E31FD3">
        <w:rPr>
          <w:b w:val="0"/>
        </w:rPr>
        <w:t xml:space="preserve"> </w:t>
      </w:r>
      <w:del w:id="403" w:author="Ewald, Sarah (se2s)" w:date="2019-08-20T10:37:00Z">
        <w:r w:rsidR="00E31FD3" w:rsidDel="00DC564A">
          <w:rPr>
            <w:b w:val="0"/>
          </w:rPr>
          <w:delText xml:space="preserve">with </w:delText>
        </w:r>
      </w:del>
      <w:r w:rsidR="00E31FD3">
        <w:rPr>
          <w:b w:val="0"/>
        </w:rPr>
        <w:t xml:space="preserve">ring </w:t>
      </w:r>
      <w:ins w:id="404" w:author="Ewald, Sarah (se2s)" w:date="2019-08-20T10:36:00Z">
        <w:r w:rsidR="00DC564A">
          <w:rPr>
            <w:b w:val="0"/>
          </w:rPr>
          <w:t xml:space="preserve">around the </w:t>
        </w:r>
      </w:ins>
      <w:ins w:id="405" w:author="Ewald, Sarah (se2s)" w:date="2019-08-20T10:37:00Z">
        <w:r w:rsidR="00DC564A">
          <w:rPr>
            <w:b w:val="0"/>
          </w:rPr>
          <w:t xml:space="preserve">original structures of interest </w:t>
        </w:r>
      </w:ins>
      <w:del w:id="406" w:author="Ewald, Sarah (se2s)" w:date="2019-08-20T10:37:00Z">
        <w:r w:rsidR="00E31FD3" w:rsidDel="00DC564A">
          <w:rPr>
            <w:b w:val="0"/>
          </w:rPr>
          <w:delText xml:space="preserve">width of 1 </w:delText>
        </w:r>
        <w:r w:rsidR="00E31FD3" w:rsidDel="00DC564A">
          <w:rPr>
            <w:b w:val="0"/>
            <w:lang w:val="el-GR"/>
          </w:rPr>
          <w:delText>μ</w:delText>
        </w:r>
        <w:r w:rsidR="00E31FD3" w:rsidDel="00DC564A">
          <w:rPr>
            <w:b w:val="0"/>
          </w:rPr>
          <w:delText>m is derived from the original image</w:delText>
        </w:r>
      </w:del>
      <w:ins w:id="407" w:author="Ewald, Sarah (se2s)" w:date="2019-08-20T10:37:00Z">
        <w:r w:rsidR="00DC564A">
          <w:rPr>
            <w:b w:val="0"/>
          </w:rPr>
          <w:t xml:space="preserve">in </w:t>
        </w:r>
      </w:ins>
      <w:del w:id="408" w:author="Ewald, Sarah (se2s)" w:date="2019-08-20T10:37:00Z">
        <w:r w:rsidR="00E31FD3" w:rsidDel="00DC564A">
          <w:rPr>
            <w:b w:val="0"/>
          </w:rPr>
          <w:delText xml:space="preserve">, </w:delText>
        </w:r>
      </w:del>
      <w:r w:rsidR="00E31FD3">
        <w:rPr>
          <w:b w:val="0"/>
        </w:rPr>
        <w:t>“image6.czi”</w:t>
      </w:r>
    </w:p>
    <w:p w14:paraId="31C31BEC" w14:textId="0F293BFB" w:rsidR="00850240" w:rsidRPr="003E0607" w:rsidRDefault="00CF29C0">
      <w:pPr>
        <w:pStyle w:val="Heading4"/>
        <w:numPr>
          <w:ilvl w:val="2"/>
          <w:numId w:val="36"/>
        </w:numPr>
        <w:rPr>
          <w:b w:val="0"/>
        </w:rPr>
        <w:pPrChange w:id="409" w:author="boris yin" w:date="2019-08-25T17:35:00Z">
          <w:pPr>
            <w:pStyle w:val="Heading4"/>
            <w:numPr>
              <w:ilvl w:val="3"/>
              <w:numId w:val="36"/>
            </w:numPr>
            <w:tabs>
              <w:tab w:val="num" w:pos="2160"/>
            </w:tabs>
            <w:ind w:left="2640" w:hanging="480"/>
          </w:pPr>
        </w:pPrChange>
      </w:pPr>
      <w:r w:rsidRPr="003E0607">
        <w:rPr>
          <w:b w:val="0"/>
        </w:rPr>
        <w:t xml:space="preserve">Warning: after </w:t>
      </w:r>
      <w:r>
        <w:rPr>
          <w:b w:val="0"/>
        </w:rPr>
        <w:t xml:space="preserve">the </w:t>
      </w:r>
      <w:r w:rsidRPr="003E0607">
        <w:rPr>
          <w:b w:val="0"/>
        </w:rPr>
        <w:t xml:space="preserve">test, close all active images and windows except the </w:t>
      </w:r>
      <w:del w:id="410" w:author="Ewald, Sarah (se2s)" w:date="2019-08-20T10:37:00Z">
        <w:r w:rsidRPr="003E0607" w:rsidDel="00DC564A">
          <w:rPr>
            <w:b w:val="0"/>
          </w:rPr>
          <w:delText xml:space="preserve">console of </w:delText>
        </w:r>
      </w:del>
      <w:r w:rsidRPr="003E0607">
        <w:rPr>
          <w:b w:val="0"/>
        </w:rPr>
        <w:t xml:space="preserve">Fiji </w:t>
      </w:r>
      <w:ins w:id="411" w:author="Ewald, Sarah (se2s)" w:date="2019-08-20T10:38:00Z">
        <w:r w:rsidR="00DC564A">
          <w:rPr>
            <w:b w:val="0"/>
          </w:rPr>
          <w:t xml:space="preserve">GUI </w:t>
        </w:r>
      </w:ins>
      <w:r w:rsidRPr="003E0607">
        <w:rPr>
          <w:b w:val="0"/>
        </w:rPr>
        <w:t xml:space="preserve">by calling the macro, </w:t>
      </w:r>
      <w:proofErr w:type="spellStart"/>
      <w:r w:rsidRPr="003E0607">
        <w:rPr>
          <w:b w:val="0"/>
          <w:i/>
        </w:rPr>
        <w:t>clearWindows</w:t>
      </w:r>
      <w:proofErr w:type="spellEnd"/>
      <w:r w:rsidRPr="003E0607">
        <w:rPr>
          <w:b w:val="0"/>
        </w:rPr>
        <w:t>.</w:t>
      </w:r>
      <w:r>
        <w:rPr>
          <w:b w:val="0"/>
        </w:rPr>
        <w:t xml:space="preserve"> Otherwise these will obscure </w:t>
      </w:r>
      <w:proofErr w:type="spellStart"/>
      <w:r>
        <w:rPr>
          <w:b w:val="0"/>
        </w:rPr>
        <w:t>SikuiliX</w:t>
      </w:r>
      <w:proofErr w:type="spellEnd"/>
      <w:ins w:id="412" w:author="Ewald, Sarah (se2s)" w:date="2019-08-20T10:38:00Z">
        <w:r w:rsidR="00DC564A">
          <w:rPr>
            <w:b w:val="0"/>
          </w:rPr>
          <w:t xml:space="preserve"> icon recognition and </w:t>
        </w:r>
        <w:proofErr w:type="spellStart"/>
        <w:r w:rsidR="00DC564A">
          <w:rPr>
            <w:b w:val="0"/>
          </w:rPr>
          <w:t>SikuliX</w:t>
        </w:r>
        <w:proofErr w:type="spellEnd"/>
        <w:r w:rsidR="00DC564A">
          <w:rPr>
            <w:b w:val="0"/>
          </w:rPr>
          <w:t xml:space="preserve"> will fail</w:t>
        </w:r>
      </w:ins>
      <w:r w:rsidR="00A56FCC">
        <w:rPr>
          <w:b w:val="0"/>
        </w:rPr>
        <w:t>.</w:t>
      </w:r>
    </w:p>
    <w:p w14:paraId="2512F198" w14:textId="0B614DB3" w:rsidR="00850240" w:rsidRDefault="00CC53D0">
      <w:pPr>
        <w:pStyle w:val="Heading3"/>
        <w:numPr>
          <w:ilvl w:val="0"/>
          <w:numId w:val="36"/>
        </w:numPr>
        <w:rPr>
          <w:ins w:id="413" w:author="boris yin" w:date="2019-08-25T16:38:00Z"/>
          <w:b w:val="0"/>
        </w:rPr>
        <w:pPrChange w:id="414" w:author="boris yin" w:date="2019-08-25T17:36:00Z">
          <w:pPr>
            <w:pStyle w:val="Heading3"/>
          </w:pPr>
        </w:pPrChange>
      </w:pPr>
      <w:bookmarkStart w:id="415" w:name="automation-with-the-sikulix-code"/>
      <w:bookmarkEnd w:id="415"/>
      <w:ins w:id="416" w:author="boris yin" w:date="2019-08-25T17:36:00Z">
        <w:r>
          <w:rPr>
            <w:b w:val="0"/>
          </w:rPr>
          <w:t xml:space="preserve">2.4. </w:t>
        </w:r>
      </w:ins>
      <w:del w:id="417" w:author="boris yin" w:date="2019-08-25T16:38:00Z">
        <w:r w:rsidR="00CF29C0" w:rsidRPr="003E0607" w:rsidDel="00315F0E">
          <w:rPr>
            <w:b w:val="0"/>
          </w:rPr>
          <w:delText xml:space="preserve">2.4 </w:delText>
        </w:r>
      </w:del>
      <w:del w:id="418" w:author="Ewald, Sarah (se2s)" w:date="2019-08-20T10:33:00Z">
        <w:r w:rsidR="00CF29C0" w:rsidRPr="003E0607" w:rsidDel="005B4092">
          <w:rPr>
            <w:b w:val="0"/>
          </w:rPr>
          <w:delText xml:space="preserve">automation </w:delText>
        </w:r>
      </w:del>
      <w:ins w:id="419" w:author="Ewald, Sarah (se2s)" w:date="2019-08-20T10:33:00Z">
        <w:r w:rsidR="005B4092">
          <w:rPr>
            <w:b w:val="0"/>
          </w:rPr>
          <w:t>A</w:t>
        </w:r>
        <w:r w:rsidR="005B4092" w:rsidRPr="003E0607">
          <w:rPr>
            <w:b w:val="0"/>
          </w:rPr>
          <w:t xml:space="preserve">utomation </w:t>
        </w:r>
      </w:ins>
      <w:del w:id="420" w:author="Ewald, Sarah (se2s)" w:date="2019-08-20T10:33:00Z">
        <w:r w:rsidR="00CF29C0" w:rsidRPr="003E0607" w:rsidDel="005B4092">
          <w:rPr>
            <w:b w:val="0"/>
          </w:rPr>
          <w:delText xml:space="preserve">with </w:delText>
        </w:r>
      </w:del>
      <w:ins w:id="421" w:author="Ewald, Sarah (se2s)" w:date="2019-08-20T10:33:00Z">
        <w:r w:rsidR="005B4092">
          <w:rPr>
            <w:b w:val="0"/>
          </w:rPr>
          <w:t>using</w:t>
        </w:r>
      </w:ins>
      <w:del w:id="422" w:author="Ewald, Sarah (se2s)" w:date="2019-08-20T10:33:00Z">
        <w:r w:rsidR="00CF29C0" w:rsidRPr="003E0607" w:rsidDel="005B4092">
          <w:rPr>
            <w:b w:val="0"/>
          </w:rPr>
          <w:delText>the</w:delText>
        </w:r>
      </w:del>
      <w:r w:rsidR="00CF29C0" w:rsidRPr="003E0607">
        <w:rPr>
          <w:b w:val="0"/>
        </w:rPr>
        <w:t xml:space="preserve"> </w:t>
      </w:r>
      <w:proofErr w:type="spellStart"/>
      <w:r w:rsidR="00CF29C0" w:rsidRPr="003E0607">
        <w:rPr>
          <w:b w:val="0"/>
        </w:rPr>
        <w:t>Sikulix</w:t>
      </w:r>
      <w:proofErr w:type="spellEnd"/>
      <w:ins w:id="423" w:author="Ewald, Sarah (se2s)" w:date="2019-08-20T10:38:00Z">
        <w:r w:rsidR="00DC564A">
          <w:rPr>
            <w:b w:val="0"/>
          </w:rPr>
          <w:t>.</w:t>
        </w:r>
      </w:ins>
      <w:del w:id="424" w:author="Ewald, Sarah (se2s)" w:date="2019-08-20T10:38:00Z">
        <w:r w:rsidR="00CF29C0" w:rsidRPr="003E0607" w:rsidDel="00DC564A">
          <w:rPr>
            <w:b w:val="0"/>
          </w:rPr>
          <w:delText xml:space="preserve"> </w:delText>
        </w:r>
      </w:del>
      <w:del w:id="425" w:author="Ewald, Sarah (se2s)" w:date="2019-08-20T10:33:00Z">
        <w:r w:rsidR="00CF29C0" w:rsidRPr="003E0607" w:rsidDel="00DC564A">
          <w:rPr>
            <w:b w:val="0"/>
          </w:rPr>
          <w:delText>code</w:delText>
        </w:r>
      </w:del>
    </w:p>
    <w:p w14:paraId="1442F295" w14:textId="7DC0375A" w:rsidR="00315F0E" w:rsidRPr="00DC564A" w:rsidRDefault="00315F0E" w:rsidP="00315F0E">
      <w:pPr>
        <w:pStyle w:val="Heading3"/>
        <w:numPr>
          <w:ilvl w:val="1"/>
          <w:numId w:val="38"/>
        </w:numPr>
        <w:rPr>
          <w:ins w:id="426" w:author="boris yin" w:date="2019-08-25T16:38:00Z"/>
          <w:b w:val="0"/>
        </w:rPr>
      </w:pPr>
      <w:ins w:id="427" w:author="boris yin" w:date="2019-08-25T16:38:00Z">
        <w:r w:rsidRPr="00DC564A">
          <w:rPr>
            <w:b w:val="0"/>
          </w:rPr>
          <w:t xml:space="preserve">2.4.1. </w:t>
        </w:r>
        <w:r>
          <w:rPr>
            <w:b w:val="0"/>
          </w:rPr>
          <w:t>Set up the tile array from step 2.3 using</w:t>
        </w:r>
        <w:r w:rsidRPr="00DC564A">
          <w:rPr>
            <w:b w:val="0"/>
          </w:rPr>
          <w:t xml:space="preserve"> block 7 “</w:t>
        </w:r>
        <w:proofErr w:type="spellStart"/>
        <w:r w:rsidRPr="00DC564A">
          <w:rPr>
            <w:b w:val="0"/>
          </w:rPr>
          <w:t>Sikul</w:t>
        </w:r>
      </w:ins>
      <w:ins w:id="428" w:author="boris yin" w:date="2019-08-25T17:37:00Z">
        <w:r w:rsidR="00CC1FB5">
          <w:rPr>
            <w:b w:val="0"/>
          </w:rPr>
          <w:t>i</w:t>
        </w:r>
      </w:ins>
      <w:ins w:id="429" w:author="boris yin" w:date="2019-08-25T16:38:00Z">
        <w:r w:rsidRPr="00DC564A">
          <w:rPr>
            <w:b w:val="0"/>
          </w:rPr>
          <w:t>X</w:t>
        </w:r>
        <w:proofErr w:type="spellEnd"/>
        <w:r w:rsidRPr="00DC564A">
          <w:rPr>
            <w:b w:val="0"/>
          </w:rPr>
          <w:t xml:space="preserve"> GUI”</w:t>
        </w:r>
        <w:r>
          <w:rPr>
            <w:b w:val="0"/>
          </w:rPr>
          <w:t xml:space="preserve"> by c</w:t>
        </w:r>
        <w:r w:rsidRPr="00DC564A">
          <w:rPr>
            <w:b w:val="0"/>
          </w:rPr>
          <w:t>all</w:t>
        </w:r>
        <w:r>
          <w:rPr>
            <w:b w:val="0"/>
          </w:rPr>
          <w:t>ing</w:t>
        </w:r>
        <w:r w:rsidRPr="00DC564A">
          <w:rPr>
            <w:b w:val="0"/>
          </w:rPr>
          <w:t xml:space="preserve"> the script “</w:t>
        </w:r>
        <w:proofErr w:type="spellStart"/>
        <w:r w:rsidRPr="00DC564A">
          <w:rPr>
            <w:b w:val="0"/>
          </w:rPr>
          <w:t>stp_call_oneChannel.sikuli</w:t>
        </w:r>
        <w:proofErr w:type="spellEnd"/>
        <w:r w:rsidRPr="00DC564A">
          <w:rPr>
            <w:b w:val="0"/>
          </w:rPr>
          <w:t>”</w:t>
        </w:r>
      </w:ins>
    </w:p>
    <w:p w14:paraId="3291A1CB" w14:textId="6760E9A9" w:rsidR="00315F0E" w:rsidRPr="00315F0E" w:rsidDel="00315F0E" w:rsidRDefault="00315F0E">
      <w:pPr>
        <w:pStyle w:val="BodyText"/>
        <w:ind w:left="360"/>
        <w:rPr>
          <w:del w:id="430" w:author="boris yin" w:date="2019-08-25T16:38:00Z"/>
          <w:b/>
          <w:rPrChange w:id="431" w:author="boris yin" w:date="2019-08-25T16:38:00Z">
            <w:rPr>
              <w:del w:id="432" w:author="boris yin" w:date="2019-08-25T16:38:00Z"/>
              <w:b w:val="0"/>
            </w:rPr>
          </w:rPrChange>
        </w:rPr>
        <w:pPrChange w:id="433" w:author="boris yin" w:date="2019-08-25T16:38:00Z">
          <w:pPr>
            <w:pStyle w:val="Heading3"/>
          </w:pPr>
        </w:pPrChange>
      </w:pPr>
    </w:p>
    <w:p w14:paraId="62CB2B49" w14:textId="2F866EEC" w:rsidR="00850240" w:rsidRPr="00315F0E" w:rsidDel="00315F0E" w:rsidRDefault="00CF29C0">
      <w:pPr>
        <w:pStyle w:val="Heading3"/>
        <w:numPr>
          <w:ilvl w:val="1"/>
          <w:numId w:val="38"/>
        </w:numPr>
        <w:rPr>
          <w:del w:id="434" w:author="boris yin" w:date="2019-08-25T16:38:00Z"/>
          <w:b w:val="0"/>
          <w:bCs w:val="0"/>
          <w:rPrChange w:id="435" w:author="boris yin" w:date="2019-08-25T16:38:00Z">
            <w:rPr>
              <w:del w:id="436" w:author="boris yin" w:date="2019-08-25T16:38:00Z"/>
              <w:b w:val="0"/>
            </w:rPr>
          </w:rPrChange>
        </w:rPr>
        <w:pPrChange w:id="437" w:author="Ewald, Sarah (se2s)" w:date="2019-08-20T10:40:00Z">
          <w:pPr>
            <w:pStyle w:val="Heading3"/>
            <w:numPr>
              <w:numId w:val="37"/>
            </w:numPr>
            <w:tabs>
              <w:tab w:val="num" w:pos="0"/>
            </w:tabs>
            <w:ind w:left="480" w:hanging="480"/>
          </w:pPr>
        </w:pPrChange>
      </w:pPr>
      <w:bookmarkStart w:id="438" w:name="set-up-the-input-parameters-of-sikulix-c"/>
      <w:bookmarkEnd w:id="438"/>
      <w:del w:id="439" w:author="boris yin" w:date="2019-08-25T16:38:00Z">
        <w:r w:rsidRPr="00315F0E" w:rsidDel="00315F0E">
          <w:rPr>
            <w:bCs w:val="0"/>
            <w:rPrChange w:id="440" w:author="boris yin" w:date="2019-08-25T16:38:00Z">
              <w:rPr>
                <w:bCs w:val="0"/>
              </w:rPr>
            </w:rPrChange>
          </w:rPr>
          <w:delText xml:space="preserve">2.4.1. </w:delText>
        </w:r>
      </w:del>
      <w:ins w:id="441" w:author="Ewald, Sarah (se2s)" w:date="2019-08-20T10:40:00Z">
        <w:del w:id="442" w:author="boris yin" w:date="2019-08-25T16:38:00Z">
          <w:r w:rsidR="00DC564A" w:rsidRPr="00315F0E" w:rsidDel="00315F0E">
            <w:rPr>
              <w:bCs w:val="0"/>
              <w:rPrChange w:id="443" w:author="boris yin" w:date="2019-08-25T16:38:00Z">
                <w:rPr>
                  <w:bCs w:val="0"/>
                </w:rPr>
              </w:rPrChange>
            </w:rPr>
            <w:delText>Set up the tile arra</w:delText>
          </w:r>
        </w:del>
      </w:ins>
      <w:ins w:id="444" w:author="Ewald, Sarah (se2s)" w:date="2019-08-20T10:42:00Z">
        <w:del w:id="445" w:author="boris yin" w:date="2019-08-25T16:38:00Z">
          <w:r w:rsidR="00DC564A" w:rsidRPr="00315F0E" w:rsidDel="00315F0E">
            <w:rPr>
              <w:bCs w:val="0"/>
              <w:rPrChange w:id="446" w:author="boris yin" w:date="2019-08-25T16:38:00Z">
                <w:rPr>
                  <w:bCs w:val="0"/>
                </w:rPr>
              </w:rPrChange>
            </w:rPr>
            <w:delText>y</w:delText>
          </w:r>
        </w:del>
      </w:ins>
      <w:ins w:id="447" w:author="Ewald, Sarah (se2s)" w:date="2019-08-20T10:57:00Z">
        <w:del w:id="448" w:author="boris yin" w:date="2019-08-25T16:38:00Z">
          <w:r w:rsidR="003836FC" w:rsidRPr="00315F0E" w:rsidDel="00315F0E">
            <w:rPr>
              <w:bCs w:val="0"/>
              <w:rPrChange w:id="449" w:author="boris yin" w:date="2019-08-25T16:38:00Z">
                <w:rPr>
                  <w:bCs w:val="0"/>
                </w:rPr>
              </w:rPrChange>
            </w:rPr>
            <w:delText xml:space="preserve"> from step 2.3 using</w:delText>
          </w:r>
        </w:del>
      </w:ins>
      <w:del w:id="450" w:author="boris yin" w:date="2019-08-25T16:38:00Z">
        <w:r w:rsidRPr="00315F0E" w:rsidDel="00315F0E">
          <w:rPr>
            <w:bCs w:val="0"/>
            <w:rPrChange w:id="451" w:author="boris yin" w:date="2019-08-25T16:38:00Z">
              <w:rPr>
                <w:bCs w:val="0"/>
              </w:rPr>
            </w:rPrChange>
          </w:rPr>
          <w:delText xml:space="preserve">set up the input parameters of Sikulix code in </w:delText>
        </w:r>
      </w:del>
      <w:ins w:id="452" w:author="Ewald, Sarah (se2s)" w:date="2019-08-20T10:39:00Z">
        <w:del w:id="453" w:author="boris yin" w:date="2019-08-25T16:38:00Z">
          <w:r w:rsidR="00DC564A" w:rsidRPr="00315F0E" w:rsidDel="00315F0E">
            <w:rPr>
              <w:bCs w:val="0"/>
              <w:rPrChange w:id="454" w:author="boris yin" w:date="2019-08-25T16:38:00Z">
                <w:rPr>
                  <w:bCs w:val="0"/>
                </w:rPr>
              </w:rPrChange>
            </w:rPr>
            <w:delText>b</w:delText>
          </w:r>
        </w:del>
      </w:ins>
      <w:del w:id="455" w:author="boris yin" w:date="2019-08-25T16:38:00Z">
        <w:r w:rsidRPr="00315F0E" w:rsidDel="00315F0E">
          <w:rPr>
            <w:bCs w:val="0"/>
            <w:rPrChange w:id="456" w:author="boris yin" w:date="2019-08-25T16:38:00Z">
              <w:rPr>
                <w:bCs w:val="0"/>
              </w:rPr>
            </w:rPrChange>
          </w:rPr>
          <w:delText>Block 7 “SikuluX GUI”</w:delText>
        </w:r>
      </w:del>
      <w:ins w:id="457" w:author="Ewald, Sarah (se2s)" w:date="2019-08-20T10:40:00Z">
        <w:del w:id="458" w:author="boris yin" w:date="2019-08-25T16:38:00Z">
          <w:r w:rsidR="00DC564A" w:rsidRPr="00315F0E" w:rsidDel="00315F0E">
            <w:rPr>
              <w:bCs w:val="0"/>
              <w:rPrChange w:id="459" w:author="boris yin" w:date="2019-08-25T16:38:00Z">
                <w:rPr>
                  <w:bCs w:val="0"/>
                </w:rPr>
              </w:rPrChange>
            </w:rPr>
            <w:delText xml:space="preserve"> by c</w:delText>
          </w:r>
        </w:del>
      </w:ins>
    </w:p>
    <w:p w14:paraId="142F9977" w14:textId="77777777" w:rsidR="002C245C" w:rsidRDefault="00CF29C0" w:rsidP="002C245C">
      <w:pPr>
        <w:pStyle w:val="Heading3"/>
        <w:numPr>
          <w:ilvl w:val="1"/>
          <w:numId w:val="38"/>
        </w:numPr>
        <w:rPr>
          <w:ins w:id="460" w:author="boris yin" w:date="2019-08-25T16:41:00Z"/>
          <w:b w:val="0"/>
          <w:bCs w:val="0"/>
        </w:rPr>
      </w:pPr>
      <w:bookmarkStart w:id="461" w:name="call-the-script-stp_call_onechannel.siku"/>
      <w:bookmarkEnd w:id="461"/>
      <w:del w:id="462" w:author="boris yin" w:date="2019-08-25T16:38:00Z">
        <w:r w:rsidRPr="00315F0E" w:rsidDel="00315F0E">
          <w:rPr>
            <w:b w:val="0"/>
            <w:bCs w:val="0"/>
            <w:rPrChange w:id="463" w:author="boris yin" w:date="2019-08-25T16:38:00Z">
              <w:rPr>
                <w:b w:val="0"/>
              </w:rPr>
            </w:rPrChange>
          </w:rPr>
          <w:delText>call</w:delText>
        </w:r>
      </w:del>
      <w:ins w:id="464" w:author="Ewald, Sarah (se2s)" w:date="2019-08-20T10:41:00Z">
        <w:del w:id="465" w:author="boris yin" w:date="2019-08-25T16:38:00Z">
          <w:r w:rsidR="00DC564A" w:rsidRPr="00315F0E" w:rsidDel="00315F0E">
            <w:rPr>
              <w:b w:val="0"/>
              <w:bCs w:val="0"/>
              <w:rPrChange w:id="466" w:author="boris yin" w:date="2019-08-25T16:38:00Z">
                <w:rPr>
                  <w:b w:val="0"/>
                </w:rPr>
              </w:rPrChange>
            </w:rPr>
            <w:delText>ing</w:delText>
          </w:r>
        </w:del>
      </w:ins>
      <w:del w:id="467" w:author="boris yin" w:date="2019-08-25T16:38:00Z">
        <w:r w:rsidRPr="00315F0E" w:rsidDel="00315F0E">
          <w:rPr>
            <w:b w:val="0"/>
            <w:bCs w:val="0"/>
            <w:rPrChange w:id="468" w:author="boris yin" w:date="2019-08-25T16:38:00Z">
              <w:rPr>
                <w:b w:val="0"/>
              </w:rPr>
            </w:rPrChange>
          </w:rPr>
          <w:delText xml:space="preserve"> the script “stp_call_oneChannel.</w:delText>
        </w:r>
        <w:r w:rsidR="00EC292B" w:rsidRPr="00315F0E" w:rsidDel="00315F0E">
          <w:rPr>
            <w:b w:val="0"/>
            <w:bCs w:val="0"/>
            <w:rPrChange w:id="469" w:author="boris yin" w:date="2019-08-25T16:38:00Z">
              <w:rPr>
                <w:b w:val="0"/>
              </w:rPr>
            </w:rPrChange>
          </w:rPr>
          <w:delText>s</w:delText>
        </w:r>
        <w:r w:rsidRPr="00315F0E" w:rsidDel="00315F0E">
          <w:rPr>
            <w:b w:val="0"/>
            <w:bCs w:val="0"/>
            <w:rPrChange w:id="470" w:author="boris yin" w:date="2019-08-25T16:38:00Z">
              <w:rPr>
                <w:b w:val="0"/>
              </w:rPr>
            </w:rPrChange>
          </w:rPr>
          <w:delText>ikuli”</w:delText>
        </w:r>
      </w:del>
      <w:ins w:id="471" w:author="boris yin" w:date="2019-08-25T16:38:00Z">
        <w:r w:rsidR="00315F0E" w:rsidRPr="00315F0E">
          <w:rPr>
            <w:b w:val="0"/>
            <w:bCs w:val="0"/>
            <w:rPrChange w:id="472" w:author="boris yin" w:date="2019-08-25T16:38:00Z">
              <w:rPr/>
            </w:rPrChange>
          </w:rPr>
          <w:t xml:space="preserve">Warning: </w:t>
        </w:r>
        <w:r w:rsidR="00315F0E">
          <w:rPr>
            <w:b w:val="0"/>
            <w:bCs w:val="0"/>
          </w:rPr>
          <w:t xml:space="preserve">If this is your first </w:t>
        </w:r>
      </w:ins>
      <w:ins w:id="473" w:author="boris yin" w:date="2019-08-25T16:39:00Z">
        <w:r w:rsidR="00315F0E">
          <w:rPr>
            <w:b w:val="0"/>
            <w:bCs w:val="0"/>
          </w:rPr>
          <w:t xml:space="preserve">time to run </w:t>
        </w:r>
        <w:proofErr w:type="spellStart"/>
        <w:r w:rsidR="00315F0E">
          <w:rPr>
            <w:b w:val="0"/>
            <w:bCs w:val="0"/>
          </w:rPr>
          <w:t>Sikulix</w:t>
        </w:r>
        <w:proofErr w:type="spellEnd"/>
        <w:r w:rsidR="00315F0E">
          <w:rPr>
            <w:b w:val="0"/>
            <w:bCs w:val="0"/>
          </w:rPr>
          <w:t>, please disable the sleep mode in yo</w:t>
        </w:r>
      </w:ins>
      <w:ins w:id="474" w:author="boris yin" w:date="2019-08-25T16:40:00Z">
        <w:r w:rsidR="00315F0E">
          <w:rPr>
            <w:b w:val="0"/>
            <w:bCs w:val="0"/>
          </w:rPr>
          <w:t>ur Windows system</w:t>
        </w:r>
        <w:r w:rsidR="002C245C">
          <w:rPr>
            <w:b w:val="0"/>
            <w:bCs w:val="0"/>
          </w:rPr>
          <w:t xml:space="preserve">. The sleep mode could stop </w:t>
        </w:r>
        <w:proofErr w:type="spellStart"/>
        <w:r w:rsidR="002C245C">
          <w:rPr>
            <w:b w:val="0"/>
            <w:bCs w:val="0"/>
          </w:rPr>
          <w:t>Sikulix</w:t>
        </w:r>
        <w:proofErr w:type="spellEnd"/>
        <w:r w:rsidR="002C245C">
          <w:rPr>
            <w:b w:val="0"/>
            <w:bCs w:val="0"/>
          </w:rPr>
          <w:t xml:space="preserve"> running. </w:t>
        </w:r>
      </w:ins>
    </w:p>
    <w:p w14:paraId="1456CB60" w14:textId="0C6DD54F" w:rsidR="002C245C" w:rsidRPr="008E772E" w:rsidRDefault="002C245C" w:rsidP="002C245C">
      <w:pPr>
        <w:pStyle w:val="Heading3"/>
        <w:numPr>
          <w:ilvl w:val="2"/>
          <w:numId w:val="38"/>
        </w:numPr>
        <w:rPr>
          <w:ins w:id="475" w:author="boris yin" w:date="2019-08-25T16:42:00Z"/>
          <w:b w:val="0"/>
          <w:bCs w:val="0"/>
          <w:rPrChange w:id="476" w:author="boris yin" w:date="2019-08-25T18:07:00Z">
            <w:rPr>
              <w:ins w:id="477" w:author="boris yin" w:date="2019-08-25T16:42:00Z"/>
              <w:b w:val="0"/>
              <w:bCs w:val="0"/>
            </w:rPr>
          </w:rPrChange>
        </w:rPr>
      </w:pPr>
      <w:ins w:id="478" w:author="boris yin" w:date="2019-08-25T16:40:00Z">
        <w:r w:rsidRPr="002C245C">
          <w:rPr>
            <w:b w:val="0"/>
            <w:bCs w:val="0"/>
            <w:rPrChange w:id="479" w:author="boris yin" w:date="2019-08-25T16:40:00Z">
              <w:rPr>
                <w:rFonts w:ascii="Segoe UI" w:hAnsi="Segoe UI" w:cs="Segoe UI"/>
                <w:color w:val="4C5156"/>
                <w:sz w:val="23"/>
                <w:szCs w:val="23"/>
                <w:shd w:val="clear" w:color="auto" w:fill="F4F4F5"/>
              </w:rPr>
            </w:rPrChange>
          </w:rPr>
          <w:t>Power Options control panel</w:t>
        </w:r>
      </w:ins>
      <w:ins w:id="480" w:author="boris yin" w:date="2019-08-25T18:06:00Z">
        <w:r w:rsidR="00B977EB">
          <w:rPr>
            <w:b w:val="0"/>
            <w:bCs w:val="0"/>
          </w:rPr>
          <w:t xml:space="preserve"> in Windows 7</w:t>
        </w:r>
      </w:ins>
      <w:ins w:id="481" w:author="boris yin" w:date="2019-08-25T16:40:00Z">
        <w:r w:rsidRPr="002C245C">
          <w:rPr>
            <w:b w:val="0"/>
            <w:bCs w:val="0"/>
            <w:rPrChange w:id="482" w:author="boris yin" w:date="2019-08-25T16:40:00Z">
              <w:rPr>
                <w:rFonts w:ascii="Segoe UI" w:hAnsi="Segoe UI" w:cs="Segoe UI"/>
                <w:color w:val="4C5156"/>
                <w:sz w:val="23"/>
                <w:szCs w:val="23"/>
                <w:shd w:val="clear" w:color="auto" w:fill="F4F4F5"/>
              </w:rPr>
            </w:rPrChange>
          </w:rPr>
          <w:t>: </w:t>
        </w:r>
        <w:r w:rsidRPr="008E772E">
          <w:rPr>
            <w:b w:val="0"/>
            <w:bCs w:val="0"/>
            <w:rPrChange w:id="483" w:author="boris yin" w:date="2019-08-25T18:07:00Z">
              <w:rPr>
                <w:rStyle w:val="Strong"/>
                <w:rFonts w:ascii="Segoe UI" w:hAnsi="Segoe UI" w:cs="Segoe UI"/>
                <w:color w:val="4C5156"/>
                <w:sz w:val="23"/>
                <w:szCs w:val="23"/>
                <w:bdr w:val="none" w:sz="0" w:space="0" w:color="auto" w:frame="1"/>
                <w:shd w:val="clear" w:color="auto" w:fill="F4F4F5"/>
              </w:rPr>
            </w:rPrChange>
          </w:rPr>
          <w:t>Start button &gt; Control Panel &gt; Hardware and Sound &gt; Power Options</w:t>
        </w:r>
      </w:ins>
    </w:p>
    <w:p w14:paraId="1C84E4B6" w14:textId="3DE31EB7" w:rsidR="002C245C" w:rsidRPr="002C245C" w:rsidRDefault="002C245C">
      <w:pPr>
        <w:pStyle w:val="BodyText"/>
        <w:numPr>
          <w:ilvl w:val="2"/>
          <w:numId w:val="38"/>
        </w:numPr>
        <w:rPr>
          <w:ins w:id="484" w:author="boris yin" w:date="2019-08-25T16:41:00Z"/>
          <w:b/>
          <w:bCs/>
        </w:rPr>
        <w:pPrChange w:id="485" w:author="boris yin" w:date="2019-08-25T16:42:00Z">
          <w:pPr>
            <w:pStyle w:val="Heading3"/>
            <w:numPr>
              <w:ilvl w:val="2"/>
              <w:numId w:val="38"/>
            </w:numPr>
            <w:tabs>
              <w:tab w:val="num" w:pos="1440"/>
            </w:tabs>
            <w:ind w:left="1920" w:hanging="480"/>
          </w:pPr>
        </w:pPrChange>
      </w:pPr>
      <w:ins w:id="486" w:author="boris yin" w:date="2019-08-25T16:42:00Z">
        <w:r w:rsidRPr="002C245C">
          <w:rPr>
            <w:rFonts w:asciiTheme="majorHAnsi" w:eastAsiaTheme="majorEastAsia" w:hAnsiTheme="majorHAnsi" w:cstheme="majorBidi"/>
            <w:color w:val="4F81BD" w:themeColor="accent1"/>
            <w:sz w:val="28"/>
            <w:szCs w:val="28"/>
            <w:rPrChange w:id="487" w:author="boris yin" w:date="2019-08-25T16:42:00Z">
              <w:rPr>
                <w:b w:val="0"/>
                <w:bCs w:val="0"/>
              </w:rPr>
            </w:rPrChange>
          </w:rPr>
          <w:t>In the power options control panel, choose “Never Sleep”.</w:t>
        </w:r>
      </w:ins>
    </w:p>
    <w:p w14:paraId="247B1B22" w14:textId="2F8E4767" w:rsidR="002C245C" w:rsidRPr="002C245C" w:rsidDel="002C245C" w:rsidRDefault="002C245C">
      <w:pPr>
        <w:pStyle w:val="BodyText"/>
        <w:rPr>
          <w:del w:id="488" w:author="boris yin" w:date="2019-08-25T16:42:00Z"/>
          <w:b/>
          <w:rPrChange w:id="489" w:author="boris yin" w:date="2019-08-25T16:41:00Z">
            <w:rPr>
              <w:del w:id="490" w:author="boris yin" w:date="2019-08-25T16:42:00Z"/>
              <w:b w:val="0"/>
            </w:rPr>
          </w:rPrChange>
        </w:rPr>
        <w:pPrChange w:id="491" w:author="boris yin" w:date="2019-08-25T16:41:00Z">
          <w:pPr>
            <w:pStyle w:val="Heading3"/>
            <w:numPr>
              <w:ilvl w:val="1"/>
              <w:numId w:val="38"/>
            </w:numPr>
            <w:tabs>
              <w:tab w:val="num" w:pos="720"/>
            </w:tabs>
            <w:ind w:left="1200" w:hanging="480"/>
          </w:pPr>
        </w:pPrChange>
      </w:pPr>
    </w:p>
    <w:p w14:paraId="20607BB3" w14:textId="1303B623" w:rsidR="00850240" w:rsidRDefault="00DC564A">
      <w:pPr>
        <w:pStyle w:val="Heading3"/>
        <w:numPr>
          <w:ilvl w:val="1"/>
          <w:numId w:val="38"/>
        </w:numPr>
        <w:rPr>
          <w:b w:val="0"/>
        </w:rPr>
      </w:pPr>
      <w:bookmarkStart w:id="492" w:name="enter-the-parameters-obtained-in-step-2."/>
      <w:bookmarkEnd w:id="492"/>
      <w:ins w:id="493" w:author="Ewald, Sarah (se2s)" w:date="2019-08-20T10:41:00Z">
        <w:r>
          <w:rPr>
            <w:b w:val="0"/>
          </w:rPr>
          <w:t>E</w:t>
        </w:r>
      </w:ins>
      <w:del w:id="494" w:author="Ewald, Sarah (se2s)" w:date="2019-08-20T10:41:00Z">
        <w:r w:rsidR="00CF29C0" w:rsidRPr="003E0607" w:rsidDel="00DC564A">
          <w:rPr>
            <w:b w:val="0"/>
          </w:rPr>
          <w:delText>e</w:delText>
        </w:r>
      </w:del>
      <w:r w:rsidR="00CF29C0" w:rsidRPr="003E0607">
        <w:rPr>
          <w:b w:val="0"/>
        </w:rPr>
        <w:t xml:space="preserve">nter the </w:t>
      </w:r>
      <w:del w:id="495" w:author="Ewald, Sarah (se2s)" w:date="2019-08-20T10:42:00Z">
        <w:r w:rsidR="007E71DF" w:rsidDel="00DC564A">
          <w:rPr>
            <w:b w:val="0"/>
          </w:rPr>
          <w:delText xml:space="preserve">variable </w:delText>
        </w:r>
      </w:del>
      <w:r w:rsidR="007E71DF">
        <w:rPr>
          <w:b w:val="0"/>
        </w:rPr>
        <w:t>values</w:t>
      </w:r>
      <w:r w:rsidR="007E71DF" w:rsidRPr="003E0607">
        <w:rPr>
          <w:b w:val="0"/>
        </w:rPr>
        <w:t xml:space="preserve"> </w:t>
      </w:r>
      <w:r w:rsidR="00CF29C0" w:rsidRPr="003E0607">
        <w:rPr>
          <w:b w:val="0"/>
        </w:rPr>
        <w:t xml:space="preserve">obtained in step 2.3.2 </w:t>
      </w:r>
      <w:ins w:id="496" w:author="Ewald, Sarah (se2s)" w:date="2019-08-20T10:57:00Z">
        <w:r w:rsidR="003836FC">
          <w:rPr>
            <w:b w:val="0"/>
          </w:rPr>
          <w:t>in</w:t>
        </w:r>
      </w:ins>
      <w:r w:rsidR="00CF29C0" w:rsidRPr="003E0607">
        <w:rPr>
          <w:b w:val="0"/>
        </w:rPr>
        <w:t>to the script.</w:t>
      </w:r>
    </w:p>
    <w:p w14:paraId="14D6A07F" w14:textId="08898FE8" w:rsidR="00891AEB" w:rsidRPr="00891AEB" w:rsidRDefault="006F41DB" w:rsidP="005B4092">
      <w:pPr>
        <w:pStyle w:val="BodyText"/>
        <w:ind w:left="1200"/>
      </w:pPr>
      <w:ins w:id="497" w:author="Ewald, Sarah (se2s)" w:date="2019-08-20T10:45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To identify each tile (field of</w:t>
        </w:r>
        <w:bookmarkStart w:id="498" w:name="_GoBack"/>
        <w:bookmarkEnd w:id="498"/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view) the </w:t>
        </w:r>
      </w:ins>
      <w:proofErr w:type="spellStart"/>
      <w:ins w:id="499" w:author="Ewald, Sarah (se2s)" w:date="2019-08-20T10:42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S</w:t>
        </w:r>
        <w:r w:rsidR="00DC564A" w:rsidRPr="00FB0894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ikulix</w:t>
        </w:r>
        <w:proofErr w:type="spellEnd"/>
        <w:r w:rsidR="00DC564A" w:rsidRPr="00FB0894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code follows </w:t>
        </w:r>
      </w:ins>
      <w:ins w:id="500" w:author="Ewald, Sarah (se2s)" w:date="2019-08-20T10:43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the</w:t>
        </w:r>
      </w:ins>
      <w:ins w:id="501" w:author="Ewald, Sarah (se2s)" w:date="2019-08-20T10:42:00Z">
        <w:r w:rsidR="00DC564A" w:rsidRPr="00FB0894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syntax</w:t>
        </w:r>
      </w:ins>
      <w:ins w:id="502" w:author="boris yin" w:date="2019-08-25T17:38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, the index of the Nth tile is </w:t>
        </w:r>
      </w:ins>
      <w:ins w:id="503" w:author="Ewald, Sarah (se2s)" w:date="2019-08-20T10:42:00Z">
        <w:del w:id="504" w:author="boris yin" w:date="2019-08-25T17:38:00Z">
          <w:r w:rsidR="00DC564A" w:rsidRPr="00FB0894" w:rsidDel="00525B05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 xml:space="preserve"> </w:delText>
          </w:r>
        </w:del>
      </w:ins>
      <w:ins w:id="505" w:author="Ewald, Sarah (se2s)" w:date="2019-08-20T10:43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N </w:t>
        </w:r>
      </w:ins>
      <w:ins w:id="506" w:author="Ewald, Sarah (se2s)" w:date="2019-08-20T10:44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–</w:t>
        </w:r>
      </w:ins>
      <w:ins w:id="507" w:author="Ewald, Sarah (se2s)" w:date="2019-08-20T10:43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</w:t>
        </w:r>
      </w:ins>
      <w:ins w:id="508" w:author="Ewald, Sarah (se2s)" w:date="2019-08-20T10:44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1</w:t>
        </w:r>
      </w:ins>
      <w:ins w:id="509" w:author="boris yin" w:date="2019-08-25T17:38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, </w:t>
        </w:r>
      </w:ins>
      <w:ins w:id="510" w:author="Ewald, Sarah (se2s)" w:date="2019-08-20T10:42:00Z">
        <w:del w:id="511" w:author="boris yin" w:date="2019-08-25T17:38:00Z">
          <w:r w:rsidR="00DC564A" w:rsidRPr="00FB0894" w:rsidDel="00525B05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 xml:space="preserve"> </w:delText>
          </w:r>
        </w:del>
      </w:ins>
      <w:ins w:id="512" w:author="Ewald, Sarah (se2s)" w:date="2019-08-20T10:45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starting at the value of 0. </w:t>
        </w:r>
        <w:proofErr w:type="gramStart"/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So</w:t>
        </w:r>
        <w:proofErr w:type="gramEnd"/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the first tile in the array </w:t>
        </w:r>
      </w:ins>
      <w:ins w:id="513" w:author="Ewald, Sarah (se2s)" w:date="2019-08-20T10:46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will have the </w:t>
        </w:r>
        <w:del w:id="514" w:author="boris yin" w:date="2019-08-25T17:39:00Z">
          <w:r w:rsidDel="00525B05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 xml:space="preserve">value or </w:delText>
          </w:r>
        </w:del>
      </w:ins>
      <w:ins w:id="515" w:author="boris yin" w:date="2019-08-25T17:39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index of </w:t>
        </w:r>
      </w:ins>
      <w:ins w:id="516" w:author="Ewald, Sarah (se2s)" w:date="2019-08-20T10:46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0 (1-1=0), the 100</w:t>
        </w:r>
        <w:r w:rsidRPr="006F41DB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  <w:vertAlign w:val="superscript"/>
            <w:rPrChange w:id="517" w:author="Ewald, Sarah (se2s)" w:date="2019-08-20T10:46:00Z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rPrChange>
          </w:rPr>
          <w:t>th</w:t>
        </w:r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tile will have the</w:t>
        </w:r>
      </w:ins>
      <w:ins w:id="518" w:author="boris yin" w:date="2019-08-25T17:39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</w:t>
        </w:r>
      </w:ins>
      <w:ins w:id="519" w:author="Ewald, Sarah (se2s)" w:date="2019-08-20T10:46:00Z">
        <w:del w:id="520" w:author="boris yin" w:date="2019-08-25T17:39:00Z">
          <w:r w:rsidDel="00525B05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 xml:space="preserve"> value</w:delText>
          </w:r>
        </w:del>
      </w:ins>
      <w:ins w:id="521" w:author="boris yin" w:date="2019-08-25T17:39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index</w:t>
        </w:r>
      </w:ins>
      <w:ins w:id="522" w:author="Ewald, Sarah (se2s)" w:date="2019-08-20T10:46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of 99 (100-1</w:t>
        </w:r>
      </w:ins>
      <w:ins w:id="523" w:author="boris yin" w:date="2019-08-25T17:37:00Z">
        <w:r w:rsidR="00EA5B0C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=</w:t>
        </w:r>
      </w:ins>
      <w:ins w:id="524" w:author="Ewald, Sarah (se2s)" w:date="2019-08-20T10:46:00Z">
        <w:del w:id="525" w:author="boris yin" w:date="2019-08-25T17:37:00Z">
          <w:r w:rsidDel="00EA5B0C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>-</w:delText>
          </w:r>
        </w:del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99). </w:t>
        </w:r>
      </w:ins>
      <w:ins w:id="526" w:author="Ewald, Sarah (se2s)" w:date="2019-08-20T10:48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For example, if</w:t>
        </w:r>
      </w:ins>
      <w:del w:id="527" w:author="Ewald, Sarah (se2s)" w:date="2019-08-20T10:42:00Z">
        <w:r w:rsidR="00891AEB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 xml:space="preserve">Note: </w:delText>
        </w:r>
      </w:del>
      <w:del w:id="528" w:author="Ewald, Sarah (se2s)" w:date="2019-08-20T10:41:00Z">
        <w:r w:rsidR="00891AEB" w:rsidRPr="005B4092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For instance</w:delText>
        </w:r>
      </w:del>
      <w:del w:id="529" w:author="Ewald, Sarah (se2s)" w:date="2019-08-20T10:46:00Z">
        <w:r w:rsidR="00891AEB" w:rsidRPr="005B4092" w:rsidDel="006F41DB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,</w:delText>
        </w:r>
      </w:del>
      <w:r w:rsidR="00891AEB" w:rsidRPr="005B4092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four position files are generated at step 2.3.2</w:t>
      </w:r>
      <w:ins w:id="530" w:author="Ewald, Sarah (se2s)" w:date="2019-08-20T10:41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that</w:t>
        </w:r>
      </w:ins>
      <w:del w:id="531" w:author="Ewald, Sarah (se2s)" w:date="2019-08-20T10:41:00Z">
        <w:r w:rsidR="00891AEB" w:rsidRPr="005B4092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, they</w:delText>
        </w:r>
      </w:del>
      <w:r w:rsidR="00891AEB" w:rsidRPr="005B4092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contain 120, 120, 120, 119 tiles, respectively</w:t>
      </w:r>
      <w:ins w:id="532" w:author="Ewald, Sarah (se2s)" w:date="2019-08-20T11:00:00Z">
        <w:r w:rsidR="003836FC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, the following values will be entered:</w:t>
        </w:r>
      </w:ins>
      <w:del w:id="533" w:author="Ewald, Sarah (se2s)" w:date="2019-08-20T11:00:00Z">
        <w:r w:rsidR="00891AEB" w:rsidRPr="005B4092" w:rsidDel="003836FC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.</w:delText>
        </w:r>
      </w:del>
      <w:r w:rsidR="00891AEB" w:rsidRPr="005B4092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</w:t>
      </w:r>
      <w:del w:id="534" w:author="Ewald, Sarah (se2s)" w:date="2019-08-20T10:41:00Z">
        <w:r w:rsidR="00FB0894" w:rsidRPr="00FB0894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t</w:delText>
        </w:r>
      </w:del>
      <w:del w:id="535" w:author="Ewald, Sarah (se2s)" w:date="2019-08-20T10:42:00Z">
        <w:r w:rsidR="00FB0894" w:rsidRPr="00FB0894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 xml:space="preserve">he </w:delText>
        </w:r>
        <w:r w:rsidR="004030BE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S</w:delText>
        </w:r>
        <w:r w:rsidR="00FB0894" w:rsidRPr="00FB0894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ikulix code follows a syntax that an n-element array counts from 0 to n-1.</w:delText>
        </w:r>
      </w:del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4"/>
        <w:gridCol w:w="2465"/>
        <w:gridCol w:w="5041"/>
      </w:tblGrid>
      <w:tr w:rsidR="00313AD1" w:rsidRPr="003B4764" w14:paraId="7DA3EDFE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37DCE821" w14:textId="7E4744E7" w:rsidR="00313AD1" w:rsidRPr="00DC564A" w:rsidRDefault="00313AD1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Variable</w:t>
            </w:r>
          </w:p>
        </w:tc>
        <w:tc>
          <w:tcPr>
            <w:tcW w:w="2482" w:type="dxa"/>
            <w:vAlign w:val="center"/>
          </w:tcPr>
          <w:p w14:paraId="30C20A76" w14:textId="255166AD" w:rsidR="00313AD1" w:rsidRPr="00DC564A" w:rsidRDefault="00313AD1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Value</w:t>
            </w:r>
          </w:p>
        </w:tc>
        <w:tc>
          <w:tcPr>
            <w:tcW w:w="5238" w:type="dxa"/>
            <w:vAlign w:val="center"/>
          </w:tcPr>
          <w:p w14:paraId="1F182DDB" w14:textId="6B20307C" w:rsidR="00313AD1" w:rsidRPr="00DC564A" w:rsidRDefault="00313AD1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description</w:t>
            </w:r>
          </w:p>
        </w:tc>
      </w:tr>
      <w:tr w:rsidR="00313AD1" w:rsidRPr="003B4764" w14:paraId="312BCE89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14EE1566" w14:textId="39CE0DD2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proofErr w:type="spellStart"/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currentPosFile</w:t>
            </w:r>
            <w:proofErr w:type="spellEnd"/>
          </w:p>
        </w:tc>
        <w:tc>
          <w:tcPr>
            <w:tcW w:w="2482" w:type="dxa"/>
            <w:vAlign w:val="center"/>
          </w:tcPr>
          <w:p w14:paraId="0CB7A1BB" w14:textId="1A15EE01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0</w:t>
            </w:r>
          </w:p>
        </w:tc>
        <w:tc>
          <w:tcPr>
            <w:tcW w:w="5238" w:type="dxa"/>
            <w:vAlign w:val="center"/>
          </w:tcPr>
          <w:p w14:paraId="7BC434D5" w14:textId="5B6C8EA9" w:rsidR="00313AD1" w:rsidRPr="00DC564A" w:rsidRDefault="00B42783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Start from position file 1, “tilePos-1.pos”</w:t>
            </w:r>
          </w:p>
        </w:tc>
      </w:tr>
      <w:tr w:rsidR="00313AD1" w:rsidRPr="003B4764" w14:paraId="413E4361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789F1AAF" w14:textId="50BDBD59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proofErr w:type="spellStart"/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lastRenderedPageBreak/>
              <w:t>currentTile</w:t>
            </w:r>
            <w:proofErr w:type="spellEnd"/>
          </w:p>
        </w:tc>
        <w:tc>
          <w:tcPr>
            <w:tcW w:w="2482" w:type="dxa"/>
            <w:vAlign w:val="center"/>
          </w:tcPr>
          <w:p w14:paraId="0ACF9F44" w14:textId="56585AB4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0</w:t>
            </w:r>
          </w:p>
        </w:tc>
        <w:tc>
          <w:tcPr>
            <w:tcW w:w="5238" w:type="dxa"/>
            <w:vAlign w:val="center"/>
          </w:tcPr>
          <w:p w14:paraId="5A1DB890" w14:textId="4F9E4AF3" w:rsidR="00313AD1" w:rsidRPr="00DC564A" w:rsidRDefault="00B42783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Start from tile 1</w:t>
            </w:r>
          </w:p>
        </w:tc>
      </w:tr>
      <w:tr w:rsidR="00313AD1" w:rsidRPr="003B4764" w14:paraId="7D8624E2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0CABBCA1" w14:textId="6AA933B5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numTileF1</w:t>
            </w:r>
          </w:p>
        </w:tc>
        <w:tc>
          <w:tcPr>
            <w:tcW w:w="2482" w:type="dxa"/>
            <w:vAlign w:val="center"/>
          </w:tcPr>
          <w:p w14:paraId="33701E8B" w14:textId="2D092F15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</w:t>
            </w:r>
          </w:p>
        </w:tc>
        <w:tc>
          <w:tcPr>
            <w:tcW w:w="5238" w:type="dxa"/>
            <w:vAlign w:val="center"/>
          </w:tcPr>
          <w:p w14:paraId="6F507ADB" w14:textId="56E95240" w:rsidR="00313AD1" w:rsidRPr="00DC564A" w:rsidRDefault="00B42783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 tiles contained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 xml:space="preserve"> in 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“tilePos-1.pos”</w:t>
            </w:r>
          </w:p>
        </w:tc>
      </w:tr>
      <w:tr w:rsidR="00B42783" w:rsidRPr="003B4764" w14:paraId="0D669EBB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1E41DFB9" w14:textId="4FCA840B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numTileF2</w:t>
            </w:r>
          </w:p>
        </w:tc>
        <w:tc>
          <w:tcPr>
            <w:tcW w:w="2482" w:type="dxa"/>
            <w:vAlign w:val="center"/>
          </w:tcPr>
          <w:p w14:paraId="60308C27" w14:textId="564D5102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</w:t>
            </w:r>
          </w:p>
        </w:tc>
        <w:tc>
          <w:tcPr>
            <w:tcW w:w="5238" w:type="dxa"/>
            <w:vAlign w:val="center"/>
          </w:tcPr>
          <w:p w14:paraId="417DAD1A" w14:textId="6B4D6629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 tiles contained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 xml:space="preserve"> in 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“tilePos-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2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.pos”</w:t>
            </w:r>
          </w:p>
        </w:tc>
      </w:tr>
      <w:tr w:rsidR="00B42783" w:rsidRPr="003B4764" w14:paraId="18045B08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34E42F12" w14:textId="3B1CD1C9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numTileF3</w:t>
            </w:r>
          </w:p>
        </w:tc>
        <w:tc>
          <w:tcPr>
            <w:tcW w:w="2482" w:type="dxa"/>
            <w:vAlign w:val="center"/>
          </w:tcPr>
          <w:p w14:paraId="30EE95CA" w14:textId="18022C61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</w:t>
            </w:r>
          </w:p>
        </w:tc>
        <w:tc>
          <w:tcPr>
            <w:tcW w:w="5238" w:type="dxa"/>
            <w:vAlign w:val="center"/>
          </w:tcPr>
          <w:p w14:paraId="4BF52E77" w14:textId="46CCB572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 tiles contained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 xml:space="preserve"> in 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“tilePos-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3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.pos”</w:t>
            </w:r>
          </w:p>
        </w:tc>
      </w:tr>
      <w:tr w:rsidR="00B42783" w:rsidRPr="003B4764" w14:paraId="63A734E4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7A25068A" w14:textId="7A2AD338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numTileF4</w:t>
            </w:r>
          </w:p>
        </w:tc>
        <w:tc>
          <w:tcPr>
            <w:tcW w:w="2482" w:type="dxa"/>
            <w:vAlign w:val="center"/>
          </w:tcPr>
          <w:p w14:paraId="7978C4A8" w14:textId="19B7C5AB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119</w:t>
            </w:r>
          </w:p>
        </w:tc>
        <w:tc>
          <w:tcPr>
            <w:tcW w:w="5238" w:type="dxa"/>
            <w:vAlign w:val="center"/>
          </w:tcPr>
          <w:p w14:paraId="291D49DC" w14:textId="2B948AB9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119 tiles contained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 xml:space="preserve"> in 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“tilePos-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4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.pos”</w:t>
            </w:r>
          </w:p>
        </w:tc>
      </w:tr>
      <w:tr w:rsidR="00B42783" w:rsidRPr="003B4764" w14:paraId="2CD7982B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3BC77E2E" w14:textId="0505F721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proofErr w:type="spellStart"/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hostPath</w:t>
            </w:r>
            <w:proofErr w:type="spellEnd"/>
          </w:p>
        </w:tc>
        <w:tc>
          <w:tcPr>
            <w:tcW w:w="2482" w:type="dxa"/>
            <w:vAlign w:val="center"/>
          </w:tcPr>
          <w:p w14:paraId="6F407F74" w14:textId="6A6D3C68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“D:/STOMP_0731/”</w:t>
            </w:r>
          </w:p>
        </w:tc>
        <w:tc>
          <w:tcPr>
            <w:tcW w:w="5238" w:type="dxa"/>
            <w:vAlign w:val="center"/>
          </w:tcPr>
          <w:p w14:paraId="18666FB1" w14:textId="3BE5F704" w:rsidR="00B42783" w:rsidRPr="00DC564A" w:rsidRDefault="00501CE4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The w</w:t>
            </w:r>
            <w:r w:rsidR="00B42783"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orking directory where images are stored</w:t>
            </w:r>
          </w:p>
        </w:tc>
      </w:tr>
    </w:tbl>
    <w:p w14:paraId="3E28D735" w14:textId="41F9D413" w:rsidR="0008622F" w:rsidDel="003836FC" w:rsidRDefault="003836FC">
      <w:pPr>
        <w:pStyle w:val="Heading3"/>
        <w:numPr>
          <w:ilvl w:val="0"/>
          <w:numId w:val="55"/>
        </w:numPr>
        <w:rPr>
          <w:del w:id="536" w:author="Ewald, Sarah (se2s)" w:date="2019-08-20T11:02:00Z"/>
          <w:b w:val="0"/>
          <w:bCs w:val="0"/>
        </w:rPr>
      </w:pPr>
      <w:ins w:id="537" w:author="Ewald, Sarah (se2s)" w:date="2019-08-20T11:03:00Z">
        <w:r>
          <w:rPr>
            <w:b w:val="0"/>
          </w:rPr>
          <w:t xml:space="preserve">Line 101: </w:t>
        </w:r>
      </w:ins>
      <w:del w:id="538" w:author="Ewald, Sarah (se2s)" w:date="2019-08-20T11:00:00Z">
        <w:r w:rsidR="0008622F" w:rsidRPr="003E0607" w:rsidDel="003836FC">
          <w:rPr>
            <w:b w:val="0"/>
          </w:rPr>
          <w:delText xml:space="preserve">enter </w:delText>
        </w:r>
      </w:del>
      <w:ins w:id="539" w:author="Ewald, Sarah (se2s)" w:date="2019-08-20T11:03:00Z">
        <w:r>
          <w:rPr>
            <w:b w:val="0"/>
          </w:rPr>
          <w:t>e</w:t>
        </w:r>
      </w:ins>
      <w:ins w:id="540" w:author="Ewald, Sarah (se2s)" w:date="2019-08-20T11:00:00Z">
        <w:r w:rsidRPr="003E0607">
          <w:rPr>
            <w:b w:val="0"/>
          </w:rPr>
          <w:t xml:space="preserve">nter </w:t>
        </w:r>
      </w:ins>
      <w:del w:id="541" w:author="Ewald, Sarah (se2s)" w:date="2019-08-20T11:02:00Z">
        <w:r w:rsidR="0008622F" w:rsidRPr="003E0607" w:rsidDel="003836FC">
          <w:rPr>
            <w:b w:val="0"/>
          </w:rPr>
          <w:delText>the</w:delText>
        </w:r>
      </w:del>
      <w:ins w:id="542" w:author="Ewald, Sarah (se2s)" w:date="2019-08-20T11:02:00Z">
        <w:r>
          <w:rPr>
            <w:b w:val="0"/>
          </w:rPr>
          <w:t xml:space="preserve">your </w:t>
        </w:r>
        <w:proofErr w:type="spellStart"/>
        <w:r>
          <w:rPr>
            <w:b w:val="0"/>
          </w:rPr>
          <w:t>gmail</w:t>
        </w:r>
      </w:ins>
      <w:proofErr w:type="spellEnd"/>
      <w:del w:id="543" w:author="Ewald, Sarah (se2s)" w:date="2019-08-20T11:02:00Z">
        <w:r w:rsidR="0008622F" w:rsidRPr="003E0607" w:rsidDel="003836FC">
          <w:rPr>
            <w:b w:val="0"/>
          </w:rPr>
          <w:delText xml:space="preserve"> </w:delText>
        </w:r>
        <w:r w:rsidR="0008622F" w:rsidRPr="00161847" w:rsidDel="003836FC">
          <w:rPr>
            <w:b w:val="0"/>
            <w:bCs w:val="0"/>
          </w:rPr>
          <w:delText>email</w:delText>
        </w:r>
      </w:del>
      <w:r w:rsidR="0008622F">
        <w:rPr>
          <w:b w:val="0"/>
          <w:bCs w:val="0"/>
        </w:rPr>
        <w:t xml:space="preserve"> address</w:t>
      </w:r>
      <w:r w:rsidR="0008622F" w:rsidRPr="00161847">
        <w:rPr>
          <w:b w:val="0"/>
          <w:bCs w:val="0"/>
        </w:rPr>
        <w:t xml:space="preserve"> </w:t>
      </w:r>
      <w:del w:id="544" w:author="Ewald, Sarah (se2s)" w:date="2019-08-20T12:55:00Z">
        <w:r w:rsidR="0008622F" w:rsidRPr="00161847" w:rsidDel="00296EFC">
          <w:rPr>
            <w:b w:val="0"/>
            <w:bCs w:val="0"/>
          </w:rPr>
          <w:delText xml:space="preserve">for the recipient </w:delText>
        </w:r>
        <w:r w:rsidR="0008622F" w:rsidRPr="00DC564A" w:rsidDel="00296EFC">
          <w:rPr>
            <w:b w:val="0"/>
            <w:bCs w:val="0"/>
          </w:rPr>
          <w:delText>at the code</w:delText>
        </w:r>
      </w:del>
      <w:del w:id="545" w:author="Ewald, Sarah (se2s)" w:date="2019-08-20T11:03:00Z">
        <w:r w:rsidR="0008622F" w:rsidRPr="00DC564A" w:rsidDel="003836FC">
          <w:rPr>
            <w:b w:val="0"/>
            <w:bCs w:val="0"/>
          </w:rPr>
          <w:delText xml:space="preserve"> line 101</w:delText>
        </w:r>
      </w:del>
      <w:del w:id="546" w:author="Ewald, Sarah (se2s)" w:date="2019-08-20T12:55:00Z">
        <w:r w:rsidR="0008622F" w:rsidRPr="00DC564A" w:rsidDel="00296EFC">
          <w:rPr>
            <w:b w:val="0"/>
            <w:bCs w:val="0"/>
          </w:rPr>
          <w:delText>.</w:delText>
        </w:r>
      </w:del>
      <w:ins w:id="547" w:author="Ewald, Sarah (se2s)" w:date="2019-08-20T12:55:00Z">
        <w:r w:rsidR="00296EFC">
          <w:rPr>
            <w:b w:val="0"/>
            <w:bCs w:val="0"/>
          </w:rPr>
          <w:t xml:space="preserve">to receive </w:t>
        </w:r>
      </w:ins>
      <w:ins w:id="548" w:author="Ewald, Sarah (se2s)" w:date="2019-08-20T11:02:00Z">
        <w:r>
          <w:rPr>
            <w:b w:val="0"/>
            <w:bCs w:val="0"/>
          </w:rPr>
          <w:t>automatic user</w:t>
        </w:r>
      </w:ins>
    </w:p>
    <w:p w14:paraId="3DD12309" w14:textId="2F0A351E" w:rsidR="0008622F" w:rsidRPr="0016619B" w:rsidRDefault="0008622F">
      <w:pPr>
        <w:pStyle w:val="Heading3"/>
        <w:numPr>
          <w:ilvl w:val="0"/>
          <w:numId w:val="55"/>
        </w:numPr>
        <w:rPr>
          <w:bCs w:val="0"/>
          <w:rPrChange w:id="549" w:author="Ewald, Sarah (se2s)" w:date="2019-08-20T12:55:00Z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</w:rPrChange>
        </w:rPr>
        <w:pPrChange w:id="550" w:author="Ewald, Sarah (se2s)" w:date="2019-08-20T11:02:00Z">
          <w:pPr>
            <w:pStyle w:val="BodyText"/>
            <w:ind w:left="1080"/>
          </w:pPr>
        </w:pPrChange>
      </w:pPr>
      <w:del w:id="551" w:author="Ewald, Sarah (se2s)" w:date="2019-08-20T11:02:00Z">
        <w:r w:rsidRPr="00DC564A" w:rsidDel="003836FC">
          <w:rPr>
            <w:bCs w:val="0"/>
          </w:rPr>
          <w:delText xml:space="preserve">For </w:delText>
        </w:r>
      </w:del>
      <w:del w:id="552" w:author="Ewald, Sarah (se2s)" w:date="2019-08-20T11:01:00Z">
        <w:r w:rsidRPr="00DC564A" w:rsidDel="003836FC">
          <w:rPr>
            <w:bCs w:val="0"/>
          </w:rPr>
          <w:delText>instance</w:delText>
        </w:r>
      </w:del>
      <w:del w:id="553" w:author="Ewald, Sarah (se2s)" w:date="2019-08-20T11:02:00Z">
        <w:r w:rsidRPr="00DC564A" w:rsidDel="003836FC">
          <w:rPr>
            <w:bCs w:val="0"/>
          </w:rPr>
          <w:delText>, I am the current user for this</w:delText>
        </w:r>
      </w:del>
      <w:r w:rsidRPr="00DC564A">
        <w:rPr>
          <w:bCs w:val="0"/>
        </w:rPr>
        <w:t xml:space="preserve"> </w:t>
      </w:r>
      <w:ins w:id="554" w:author="Ewald, Sarah (se2s)" w:date="2019-08-20T11:03:00Z">
        <w:r w:rsidR="003836FC" w:rsidRPr="003836FC">
          <w:rPr>
            <w:b w:val="0"/>
            <w:bCs w:val="0"/>
            <w:rPrChange w:id="555" w:author="Ewald, Sarah (se2s)" w:date="2019-08-20T11:03:00Z">
              <w:rPr>
                <w:bCs/>
              </w:rPr>
            </w:rPrChange>
          </w:rPr>
          <w:t xml:space="preserve">notifications about the status of the </w:t>
        </w:r>
      </w:ins>
      <w:proofErr w:type="spellStart"/>
      <w:r w:rsidRPr="003836FC">
        <w:rPr>
          <w:b w:val="0"/>
          <w:bCs w:val="0"/>
          <w:rPrChange w:id="556" w:author="Ewald, Sarah (se2s)" w:date="2019-08-20T11:03:00Z">
            <w:rPr>
              <w:bCs/>
            </w:rPr>
          </w:rPrChange>
        </w:rPr>
        <w:t>Sikulix</w:t>
      </w:r>
      <w:proofErr w:type="spellEnd"/>
      <w:r w:rsidRPr="003836FC">
        <w:rPr>
          <w:b w:val="0"/>
          <w:bCs w:val="0"/>
          <w:rPrChange w:id="557" w:author="Ewald, Sarah (se2s)" w:date="2019-08-20T11:03:00Z">
            <w:rPr>
              <w:bCs/>
            </w:rPr>
          </w:rPrChange>
        </w:rPr>
        <w:t xml:space="preserve"> Code </w:t>
      </w:r>
      <w:del w:id="558" w:author="Ewald, Sarah (se2s)" w:date="2019-08-20T11:03:00Z">
        <w:r w:rsidRPr="003836FC" w:rsidDel="003836FC">
          <w:rPr>
            <w:b w:val="0"/>
            <w:bCs w:val="0"/>
            <w:rPrChange w:id="559" w:author="Ewald, Sarah (se2s)" w:date="2019-08-20T11:03:00Z">
              <w:rPr>
                <w:bCs/>
              </w:rPr>
            </w:rPrChange>
          </w:rPr>
          <w:delText>and want to be</w:delText>
        </w:r>
      </w:del>
      <w:ins w:id="560" w:author="Ewald, Sarah (se2s)" w:date="2019-08-20T11:03:00Z">
        <w:r w:rsidR="003836FC" w:rsidRPr="003836FC">
          <w:rPr>
            <w:b w:val="0"/>
            <w:bCs w:val="0"/>
            <w:rPrChange w:id="561" w:author="Ewald, Sarah (se2s)" w:date="2019-08-20T11:03:00Z">
              <w:rPr>
                <w:bCs/>
              </w:rPr>
            </w:rPrChange>
          </w:rPr>
          <w:t>while it is running or if it fails</w:t>
        </w:r>
      </w:ins>
      <w:del w:id="562" w:author="Ewald, Sarah (se2s)" w:date="2019-08-20T11:03:00Z">
        <w:r w:rsidRPr="003836FC" w:rsidDel="003836FC">
          <w:rPr>
            <w:b w:val="0"/>
            <w:bCs w:val="0"/>
            <w:rPrChange w:id="563" w:author="Ewald, Sarah (se2s)" w:date="2019-08-20T11:03:00Z">
              <w:rPr>
                <w:bCs/>
              </w:rPr>
            </w:rPrChange>
          </w:rPr>
          <w:delText xml:space="preserve"> notified about the status of </w:delText>
        </w:r>
        <w:r w:rsidR="00560F39" w:rsidRPr="003836FC" w:rsidDel="003836FC">
          <w:rPr>
            <w:b w:val="0"/>
            <w:bCs w:val="0"/>
            <w:rPrChange w:id="564" w:author="Ewald, Sarah (se2s)" w:date="2019-08-20T11:03:00Z">
              <w:rPr>
                <w:bCs/>
              </w:rPr>
            </w:rPrChange>
          </w:rPr>
          <w:delText>its running</w:delText>
        </w:r>
      </w:del>
      <w:r w:rsidR="00560F39" w:rsidRPr="003836FC">
        <w:rPr>
          <w:b w:val="0"/>
          <w:bCs w:val="0"/>
          <w:rPrChange w:id="565" w:author="Ewald, Sarah (se2s)" w:date="2019-08-20T11:03:00Z">
            <w:rPr>
              <w:bCs/>
            </w:rPr>
          </w:rPrChange>
        </w:rPr>
        <w:t>.</w:t>
      </w:r>
      <w:r w:rsidR="00560F39" w:rsidRPr="00DC564A">
        <w:rPr>
          <w:bCs w:val="0"/>
        </w:rPr>
        <w:t xml:space="preserve"> </w:t>
      </w:r>
      <w:del w:id="566" w:author="Ewald, Sarah (se2s)" w:date="2019-08-20T12:55:00Z">
        <w:r w:rsidR="00560F39" w:rsidRPr="0016619B" w:rsidDel="0016619B">
          <w:rPr>
            <w:b w:val="0"/>
            <w:bCs w:val="0"/>
            <w:rPrChange w:id="567" w:author="Ewald, Sarah (se2s)" w:date="2019-08-20T12:55:00Z">
              <w:rPr>
                <w:bCs/>
              </w:rPr>
            </w:rPrChange>
          </w:rPr>
          <w:delText>Thus, my Gmail account is entered as below.</w:delText>
        </w:r>
      </w:del>
      <w:ins w:id="568" w:author="Ewald, Sarah (se2s)" w:date="2019-08-20T12:55:00Z">
        <w:r w:rsidR="0016619B" w:rsidRPr="0016619B">
          <w:rPr>
            <w:b w:val="0"/>
            <w:bCs w:val="0"/>
            <w:rPrChange w:id="569" w:author="Ewald, Sarah (se2s)" w:date="2019-08-20T12:55:00Z">
              <w:rPr>
                <w:bCs/>
              </w:rPr>
            </w:rPrChange>
          </w:rPr>
          <w:t>Example:</w:t>
        </w:r>
      </w:ins>
    </w:p>
    <w:p w14:paraId="6F790F9A" w14:textId="661491C3" w:rsidR="00313AD1" w:rsidRPr="00DC564A" w:rsidRDefault="0008622F" w:rsidP="00DC564A">
      <w:pPr>
        <w:pStyle w:val="BodyText"/>
        <w:rPr>
          <w:b/>
        </w:rPr>
      </w:pPr>
      <w:r>
        <w:rPr>
          <w:noProof/>
        </w:rPr>
        <w:drawing>
          <wp:inline distT="0" distB="0" distL="0" distR="0" wp14:anchorId="2D5B438B" wp14:editId="4C450635">
            <wp:extent cx="3743325" cy="285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4264" w14:textId="77777777" w:rsidR="00850240" w:rsidRPr="003E0607" w:rsidRDefault="00CF29C0" w:rsidP="003E0607">
      <w:pPr>
        <w:pStyle w:val="Heading2"/>
        <w:numPr>
          <w:ilvl w:val="2"/>
          <w:numId w:val="38"/>
        </w:numPr>
        <w:rPr>
          <w:b w:val="0"/>
        </w:rPr>
      </w:pPr>
      <w:bookmarkStart w:id="570" w:name="please-refer-to-instruction_of_sikulix_c"/>
      <w:bookmarkEnd w:id="570"/>
      <w:r w:rsidRPr="003E0607">
        <w:rPr>
          <w:b w:val="0"/>
        </w:rPr>
        <w:t xml:space="preserve">please refer to </w:t>
      </w:r>
      <w:r w:rsidRPr="003E0607">
        <w:rPr>
          <w:b w:val="0"/>
          <w:i/>
        </w:rPr>
        <w:t>instruction_of_Sikulix_code.html</w:t>
      </w:r>
      <w:r w:rsidRPr="003E0607">
        <w:rPr>
          <w:b w:val="0"/>
        </w:rPr>
        <w:t>.</w:t>
      </w:r>
    </w:p>
    <w:p w14:paraId="43DDD14B" w14:textId="77777777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1C0E415" wp14:editId="2FFAB3C7">
            <wp:extent cx="5334000" cy="2724469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ikuli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B2F15B" w14:textId="097E37B0" w:rsidR="00850240" w:rsidRPr="003E0607" w:rsidRDefault="00CF29C0">
      <w:pPr>
        <w:pStyle w:val="Heading3"/>
        <w:numPr>
          <w:ilvl w:val="0"/>
          <w:numId w:val="37"/>
        </w:numPr>
        <w:rPr>
          <w:b w:val="0"/>
        </w:rPr>
      </w:pPr>
      <w:bookmarkStart w:id="571" w:name="run-the-sentinel-script-checkfreezingcod"/>
      <w:bookmarkEnd w:id="571"/>
      <w:r w:rsidRPr="003E0607">
        <w:rPr>
          <w:b w:val="0"/>
        </w:rPr>
        <w:lastRenderedPageBreak/>
        <w:t xml:space="preserve">2.4.2. </w:t>
      </w:r>
      <w:del w:id="572" w:author="Ewald, Sarah (se2s)" w:date="2019-08-20T12:56:00Z">
        <w:r w:rsidRPr="003E0607" w:rsidDel="0016619B">
          <w:rPr>
            <w:b w:val="0"/>
          </w:rPr>
          <w:delText xml:space="preserve">run </w:delText>
        </w:r>
      </w:del>
      <w:ins w:id="573" w:author="Ewald, Sarah (se2s)" w:date="2019-08-20T12:56:00Z">
        <w:r w:rsidR="0016619B">
          <w:rPr>
            <w:b w:val="0"/>
          </w:rPr>
          <w:t>R</w:t>
        </w:r>
        <w:r w:rsidR="0016619B" w:rsidRPr="003E0607">
          <w:rPr>
            <w:b w:val="0"/>
          </w:rPr>
          <w:t xml:space="preserve">un </w:t>
        </w:r>
      </w:ins>
      <w:r w:rsidRPr="003E0607">
        <w:rPr>
          <w:b w:val="0"/>
        </w:rPr>
        <w:t xml:space="preserve">the sentinel script “checkFreezingCode.py” in </w:t>
      </w:r>
      <w:r>
        <w:rPr>
          <w:b w:val="0"/>
        </w:rPr>
        <w:t>block 7 “</w:t>
      </w:r>
      <w:r w:rsidRPr="003E0607">
        <w:rPr>
          <w:b w:val="0"/>
        </w:rPr>
        <w:t>Spyder</w:t>
      </w:r>
      <w:r>
        <w:rPr>
          <w:b w:val="0"/>
        </w:rPr>
        <w:t xml:space="preserve"> GUI”</w:t>
      </w:r>
    </w:p>
    <w:p w14:paraId="6B7FEE7F" w14:textId="247C80B1" w:rsidR="00C97B9C" w:rsidRPr="0016619B" w:rsidRDefault="00CF29C0" w:rsidP="0016619B">
      <w:pPr>
        <w:pStyle w:val="Heading4"/>
        <w:numPr>
          <w:ilvl w:val="1"/>
          <w:numId w:val="39"/>
        </w:numPr>
        <w:rPr>
          <w:ins w:id="574" w:author="boris yin" w:date="2019-08-17T05:35:00Z"/>
          <w:b w:val="0"/>
        </w:rPr>
      </w:pPr>
      <w:bookmarkStart w:id="575" w:name="this-script-will-monitor-the-sikulix-and"/>
      <w:bookmarkEnd w:id="575"/>
      <w:del w:id="576" w:author="Ewald, Sarah (se2s)" w:date="2019-08-20T12:56:00Z">
        <w:r w:rsidRPr="00C97B9C" w:rsidDel="0016619B">
          <w:rPr>
            <w:b w:val="0"/>
            <w:sz w:val="28"/>
            <w:szCs w:val="28"/>
          </w:rPr>
          <w:delText xml:space="preserve">this </w:delText>
        </w:r>
      </w:del>
      <w:ins w:id="577" w:author="Ewald, Sarah (se2s)" w:date="2019-08-20T12:56:00Z">
        <w:r w:rsidR="0016619B">
          <w:rPr>
            <w:b w:val="0"/>
            <w:sz w:val="28"/>
            <w:szCs w:val="28"/>
          </w:rPr>
          <w:t>T</w:t>
        </w:r>
        <w:r w:rsidR="0016619B" w:rsidRPr="00C97B9C">
          <w:rPr>
            <w:b w:val="0"/>
            <w:sz w:val="28"/>
            <w:szCs w:val="28"/>
          </w:rPr>
          <w:t xml:space="preserve">his </w:t>
        </w:r>
      </w:ins>
      <w:r w:rsidRPr="00C97B9C">
        <w:rPr>
          <w:b w:val="0"/>
          <w:sz w:val="28"/>
          <w:szCs w:val="28"/>
        </w:rPr>
        <w:t xml:space="preserve">script will monitor </w:t>
      </w:r>
      <w:del w:id="578" w:author="Ewald, Sarah (se2s)" w:date="2019-08-20T12:57:00Z">
        <w:r w:rsidRPr="00C97B9C" w:rsidDel="0016619B">
          <w:rPr>
            <w:b w:val="0"/>
            <w:sz w:val="28"/>
            <w:szCs w:val="28"/>
          </w:rPr>
          <w:delText xml:space="preserve">the </w:delText>
        </w:r>
      </w:del>
      <w:proofErr w:type="spellStart"/>
      <w:r w:rsidRPr="00C97B9C">
        <w:rPr>
          <w:b w:val="0"/>
          <w:sz w:val="28"/>
          <w:szCs w:val="28"/>
        </w:rPr>
        <w:t>Sikulix</w:t>
      </w:r>
      <w:proofErr w:type="spellEnd"/>
      <w:r w:rsidRPr="00C97B9C">
        <w:rPr>
          <w:b w:val="0"/>
          <w:sz w:val="28"/>
          <w:szCs w:val="28"/>
        </w:rPr>
        <w:t xml:space="preserve"> and report </w:t>
      </w:r>
      <w:ins w:id="579" w:author="Ewald, Sarah (se2s)" w:date="2019-08-20T12:57:00Z">
        <w:r w:rsidR="0016619B">
          <w:rPr>
            <w:b w:val="0"/>
            <w:sz w:val="28"/>
            <w:szCs w:val="28"/>
          </w:rPr>
          <w:t>a</w:t>
        </w:r>
      </w:ins>
      <w:del w:id="580" w:author="Ewald, Sarah (se2s)" w:date="2019-08-20T12:57:00Z">
        <w:r w:rsidRPr="00C97B9C" w:rsidDel="0016619B">
          <w:rPr>
            <w:b w:val="0"/>
            <w:sz w:val="28"/>
            <w:szCs w:val="28"/>
          </w:rPr>
          <w:delText>a</w:delText>
        </w:r>
      </w:del>
      <w:r w:rsidRPr="00C97B9C">
        <w:rPr>
          <w:b w:val="0"/>
          <w:sz w:val="28"/>
          <w:szCs w:val="28"/>
        </w:rPr>
        <w:t xml:space="preserve"> frozen status if </w:t>
      </w:r>
      <w:del w:id="581" w:author="Ewald, Sarah (se2s)" w:date="2019-08-20T12:57:00Z">
        <w:r w:rsidRPr="00C97B9C" w:rsidDel="0016619B">
          <w:rPr>
            <w:b w:val="0"/>
            <w:sz w:val="28"/>
            <w:szCs w:val="28"/>
          </w:rPr>
          <w:delText>there is</w:delText>
        </w:r>
      </w:del>
      <w:ins w:id="582" w:author="Ewald, Sarah (se2s)" w:date="2019-08-20T12:57:00Z">
        <w:r w:rsidR="0016619B">
          <w:rPr>
            <w:b w:val="0"/>
            <w:sz w:val="28"/>
            <w:szCs w:val="28"/>
          </w:rPr>
          <w:t>an error occurs</w:t>
        </w:r>
      </w:ins>
      <w:r w:rsidRPr="00C97B9C">
        <w:rPr>
          <w:b w:val="0"/>
          <w:sz w:val="28"/>
          <w:szCs w:val="28"/>
        </w:rPr>
        <w:t>.</w:t>
      </w:r>
    </w:p>
    <w:p w14:paraId="448FC7CC" w14:textId="2921C001" w:rsidR="00C97B9C" w:rsidRDefault="006134B9" w:rsidP="00C97B9C">
      <w:pPr>
        <w:pStyle w:val="Heading4"/>
        <w:numPr>
          <w:ilvl w:val="1"/>
          <w:numId w:val="39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Enter the sender (line 15), the password for the sender (line 18) and the receiver (line 16)</w:t>
      </w:r>
      <w:r w:rsidR="00C97B9C" w:rsidRPr="00797547">
        <w:rPr>
          <w:b w:val="0"/>
          <w:sz w:val="28"/>
          <w:szCs w:val="28"/>
        </w:rPr>
        <w:t>.</w:t>
      </w:r>
    </w:p>
    <w:p w14:paraId="273ABEEF" w14:textId="2F7C885E" w:rsidR="00C97B9C" w:rsidRPr="00161847" w:rsidRDefault="00C97B9C" w:rsidP="0016619B">
      <w:pPr>
        <w:pStyle w:val="BodyText"/>
      </w:pPr>
      <w:r>
        <w:rPr>
          <w:noProof/>
        </w:rPr>
        <w:drawing>
          <wp:inline distT="0" distB="0" distL="0" distR="0" wp14:anchorId="57885CB5" wp14:editId="64BF64DB">
            <wp:extent cx="5865865" cy="563879"/>
            <wp:effectExtent l="0" t="0" r="190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865" cy="56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95E6" w14:textId="345EBCBA" w:rsidR="00C97B9C" w:rsidRDefault="00C97B9C" w:rsidP="00C97B9C">
      <w:pPr>
        <w:pStyle w:val="Heading4"/>
        <w:numPr>
          <w:ilvl w:val="1"/>
          <w:numId w:val="39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Warning: Minimize the window of Spyder before the </w:t>
      </w:r>
      <w:proofErr w:type="spellStart"/>
      <w:r>
        <w:rPr>
          <w:b w:val="0"/>
          <w:sz w:val="28"/>
          <w:szCs w:val="28"/>
        </w:rPr>
        <w:t>Sikulix</w:t>
      </w:r>
      <w:proofErr w:type="spellEnd"/>
      <w:r>
        <w:rPr>
          <w:b w:val="0"/>
          <w:sz w:val="28"/>
          <w:szCs w:val="28"/>
        </w:rPr>
        <w:t xml:space="preserve"> run starts.</w:t>
      </w:r>
    </w:p>
    <w:p w14:paraId="16116B23" w14:textId="77777777" w:rsidR="00C97B9C" w:rsidRPr="0016619B" w:rsidRDefault="00C97B9C" w:rsidP="0016619B">
      <w:pPr>
        <w:pStyle w:val="BodyText"/>
        <w:rPr>
          <w:b/>
        </w:rPr>
      </w:pPr>
    </w:p>
    <w:p w14:paraId="37541200" w14:textId="77777777" w:rsidR="00C97B9C" w:rsidRPr="0016619B" w:rsidRDefault="00C97B9C" w:rsidP="0016619B">
      <w:pPr>
        <w:pStyle w:val="BodyText"/>
        <w:rPr>
          <w:b/>
        </w:rPr>
      </w:pPr>
    </w:p>
    <w:p w14:paraId="4D792D6A" w14:textId="77777777" w:rsidR="00850240" w:rsidRDefault="00CF29C0">
      <w:pPr>
        <w:numPr>
          <w:ilvl w:val="0"/>
          <w:numId w:val="2"/>
        </w:numPr>
      </w:pPr>
      <w:bookmarkStart w:id="583" w:name="minimize-the-window-of-spyder-when-the-r"/>
      <w:bookmarkEnd w:id="583"/>
      <w:r>
        <w:rPr>
          <w:noProof/>
        </w:rPr>
        <w:drawing>
          <wp:inline distT="0" distB="0" distL="0" distR="0" wp14:anchorId="3FCF9957" wp14:editId="1A3A6591">
            <wp:extent cx="5334000" cy="30018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3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D00C48" w14:textId="29F30D27" w:rsidR="00850240" w:rsidRPr="003E0607" w:rsidRDefault="00CF29C0">
      <w:pPr>
        <w:pStyle w:val="Heading4"/>
        <w:numPr>
          <w:ilvl w:val="1"/>
          <w:numId w:val="40"/>
        </w:numPr>
        <w:rPr>
          <w:b w:val="0"/>
        </w:rPr>
      </w:pPr>
      <w:bookmarkStart w:id="584" w:name="the-tabs-of-the-python-scripts-are-shown"/>
      <w:bookmarkEnd w:id="584"/>
      <w:r w:rsidRPr="003E0607">
        <w:rPr>
          <w:b w:val="0"/>
        </w:rPr>
        <w:t>The tabs of the python scripts</w:t>
      </w:r>
      <w:r>
        <w:rPr>
          <w:b w:val="0"/>
        </w:rPr>
        <w:t xml:space="preserve"> in Block 7 “Spyder GUI”</w:t>
      </w:r>
      <w:r w:rsidRPr="003E0607">
        <w:rPr>
          <w:b w:val="0"/>
        </w:rPr>
        <w:t xml:space="preserve"> are shown as below:</w:t>
      </w:r>
    </w:p>
    <w:p w14:paraId="1473F8A8" w14:textId="3AFE7DEE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D571FAD" wp14:editId="22670BF0">
            <wp:extent cx="5334000" cy="808892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py2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8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31E62E" w14:textId="4061D360" w:rsidR="007E71DF" w:rsidRPr="0016619B" w:rsidRDefault="007E71DF">
      <w:pPr>
        <w:pStyle w:val="Compact"/>
        <w:numPr>
          <w:ilvl w:val="1"/>
          <w:numId w:val="2"/>
        </w:numPr>
        <w:rPr>
          <w:rFonts w:asciiTheme="majorHAnsi" w:eastAsiaTheme="majorEastAsia" w:hAnsiTheme="majorHAnsi" w:cstheme="majorBidi"/>
          <w:bCs/>
          <w:color w:val="4F81BD" w:themeColor="accent1"/>
        </w:rPr>
      </w:pPr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>Note: “</w:t>
      </w:r>
      <w:proofErr w:type="spellStart"/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>checkFreezingCode</w:t>
      </w:r>
      <w:proofErr w:type="spellEnd"/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 xml:space="preserve">” </w:t>
      </w:r>
      <w:r w:rsidR="0016619B">
        <w:rPr>
          <w:rFonts w:asciiTheme="majorHAnsi" w:eastAsiaTheme="majorEastAsia" w:hAnsiTheme="majorHAnsi" w:cstheme="majorBidi"/>
          <w:bCs/>
          <w:color w:val="4F81BD" w:themeColor="accent1"/>
        </w:rPr>
        <w:t>monitors the activity status of</w:t>
      </w:r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 xml:space="preserve"> </w:t>
      </w:r>
      <w:proofErr w:type="spellStart"/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>Sikulix</w:t>
      </w:r>
      <w:proofErr w:type="spellEnd"/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 xml:space="preserve"> every 30 min</w:t>
      </w:r>
      <w:r w:rsidR="0016619B">
        <w:rPr>
          <w:rFonts w:asciiTheme="majorHAnsi" w:eastAsiaTheme="majorEastAsia" w:hAnsiTheme="majorHAnsi" w:cstheme="majorBidi"/>
          <w:bCs/>
          <w:color w:val="4F81BD" w:themeColor="accent1"/>
        </w:rPr>
        <w:t>utes</w:t>
      </w:r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 xml:space="preserve">. </w:t>
      </w:r>
    </w:p>
    <w:p w14:paraId="4016F7FC" w14:textId="461A85FB" w:rsidR="00850240" w:rsidRDefault="00CF29C0">
      <w:pPr>
        <w:pStyle w:val="Heading3"/>
        <w:numPr>
          <w:ilvl w:val="0"/>
          <w:numId w:val="37"/>
        </w:numPr>
        <w:rPr>
          <w:b w:val="0"/>
        </w:rPr>
      </w:pPr>
      <w:bookmarkStart w:id="585" w:name="load-the-stomp-macro-if-it-is-not-open-y"/>
      <w:bookmarkEnd w:id="585"/>
      <w:r w:rsidRPr="003E0607">
        <w:rPr>
          <w:b w:val="0"/>
        </w:rPr>
        <w:lastRenderedPageBreak/>
        <w:t xml:space="preserve">2.4.3. Load block 9 </w:t>
      </w:r>
      <w:del w:id="586" w:author="Ewald, Sarah (se2s)" w:date="2019-08-20T13:01:00Z">
        <w:r w:rsidRPr="003E0607" w:rsidDel="0016619B">
          <w:rPr>
            <w:b w:val="0"/>
          </w:rPr>
          <w:delText xml:space="preserve">the </w:delText>
        </w:r>
      </w:del>
      <w:r w:rsidRPr="003E0607">
        <w:rPr>
          <w:b w:val="0"/>
        </w:rPr>
        <w:t>“STOMP macro” if it is not open yet.</w:t>
      </w:r>
    </w:p>
    <w:p w14:paraId="4C3445CE" w14:textId="0C39B353" w:rsidR="00850240" w:rsidRDefault="00CF29C0">
      <w:pPr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641B2BA" wp14:editId="017280C9">
            <wp:extent cx="5334000" cy="1626483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tpmacro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6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5483FE" w14:textId="0392B43F" w:rsidR="00FA6C37" w:rsidRPr="0016619B" w:rsidDel="0016619B" w:rsidRDefault="00FA6C37">
      <w:pPr>
        <w:pStyle w:val="Heading3"/>
        <w:numPr>
          <w:ilvl w:val="1"/>
          <w:numId w:val="41"/>
        </w:numPr>
        <w:ind w:left="720"/>
        <w:rPr>
          <w:del w:id="587" w:author="Ewald, Sarah (se2s)" w:date="2019-08-20T13:01:00Z"/>
          <w:b w:val="0"/>
        </w:rPr>
        <w:pPrChange w:id="588" w:author="Ewald, Sarah (se2s)" w:date="2019-08-20T13:01:00Z">
          <w:pPr>
            <w:pStyle w:val="Heading3"/>
            <w:numPr>
              <w:ilvl w:val="1"/>
              <w:numId w:val="41"/>
            </w:numPr>
            <w:tabs>
              <w:tab w:val="num" w:pos="720"/>
            </w:tabs>
            <w:ind w:left="1200" w:hanging="480"/>
          </w:pPr>
        </w:pPrChange>
      </w:pPr>
      <w:r w:rsidRPr="0016619B">
        <w:t>Note: The parameters in th</w:t>
      </w:r>
      <w:del w:id="589" w:author="Ewald, Sarah (se2s)" w:date="2019-08-20T13:02:00Z">
        <w:r w:rsidRPr="0016619B" w:rsidDel="0016619B">
          <w:delText>is</w:delText>
        </w:r>
      </w:del>
      <w:ins w:id="590" w:author="Ewald, Sarah (se2s)" w:date="2019-08-20T13:02:00Z">
        <w:r w:rsidR="0016619B">
          <w:rPr>
            <w:b w:val="0"/>
          </w:rPr>
          <w:t>e STOMP</w:t>
        </w:r>
      </w:ins>
      <w:r w:rsidRPr="0016619B">
        <w:t xml:space="preserve"> macro should be </w:t>
      </w:r>
      <w:del w:id="591" w:author="Ewald, Sarah (se2s)" w:date="2019-08-20T13:01:00Z">
        <w:r w:rsidRPr="0016619B" w:rsidDel="0016619B">
          <w:delText>correct</w:delText>
        </w:r>
      </w:del>
      <w:ins w:id="592" w:author="Ewald, Sarah (se2s)" w:date="2019-08-20T13:01:00Z">
        <w:r w:rsidR="0016619B" w:rsidRPr="0016619B">
          <w:t>preset as shown</w:t>
        </w:r>
      </w:ins>
      <w:del w:id="593" w:author="Ewald, Sarah (se2s)" w:date="2019-08-20T13:01:00Z">
        <w:r w:rsidRPr="0016619B" w:rsidDel="0016619B">
          <w:delText>ed</w:delText>
        </w:r>
      </w:del>
      <w:r w:rsidRPr="0016619B">
        <w:t>.</w:t>
      </w:r>
      <w:del w:id="594" w:author="Ewald, Sarah (se2s)" w:date="2019-08-20T13:01:00Z">
        <w:r w:rsidRPr="0016619B" w:rsidDel="0016619B">
          <w:delText xml:space="preserve"> </w:delText>
        </w:r>
      </w:del>
    </w:p>
    <w:p w14:paraId="03E8557F" w14:textId="77777777" w:rsidR="003A2D9A" w:rsidRDefault="0016619B" w:rsidP="003A2D9A">
      <w:pPr>
        <w:pStyle w:val="Heading3"/>
        <w:numPr>
          <w:ilvl w:val="1"/>
          <w:numId w:val="41"/>
        </w:numPr>
        <w:ind w:left="720"/>
        <w:rPr>
          <w:ins w:id="595" w:author="boris yin" w:date="2019-08-25T17:47:00Z"/>
          <w:b w:val="0"/>
        </w:rPr>
      </w:pPr>
      <w:ins w:id="596" w:author="Ewald, Sarah (se2s)" w:date="2019-08-20T13:01:00Z">
        <w:r w:rsidRPr="0016619B">
          <w:rPr>
            <w:b w:val="0"/>
            <w:rPrChange w:id="597" w:author="Ewald, Sarah (se2s)" w:date="2019-08-20T13:02:00Z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4"/>
                <w:szCs w:val="24"/>
              </w:rPr>
            </w:rPrChange>
          </w:rPr>
          <w:t xml:space="preserve"> </w:t>
        </w:r>
      </w:ins>
      <w:r w:rsidR="00FA6C37" w:rsidRPr="0016619B">
        <w:rPr>
          <w:b w:val="0"/>
        </w:rPr>
        <w:t xml:space="preserve">There is no need to </w:t>
      </w:r>
      <w:del w:id="598" w:author="Ewald, Sarah (se2s)" w:date="2019-08-20T13:01:00Z">
        <w:r w:rsidR="00FA6C37" w:rsidRPr="0016619B" w:rsidDel="0016619B">
          <w:rPr>
            <w:b w:val="0"/>
          </w:rPr>
          <w:delText xml:space="preserve">correct </w:delText>
        </w:r>
      </w:del>
      <w:ins w:id="599" w:author="Ewald, Sarah (se2s)" w:date="2019-08-20T13:01:00Z">
        <w:r w:rsidRPr="0016619B">
          <w:rPr>
            <w:b w:val="0"/>
            <w:rPrChange w:id="600" w:author="Ewald, Sarah (se2s)" w:date="2019-08-20T13:02:00Z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4"/>
                <w:szCs w:val="24"/>
              </w:rPr>
            </w:rPrChange>
          </w:rPr>
          <w:t>modify</w:t>
        </w:r>
        <w:r w:rsidRPr="0016619B">
          <w:rPr>
            <w:b w:val="0"/>
          </w:rPr>
          <w:t xml:space="preserve"> </w:t>
        </w:r>
      </w:ins>
      <w:r w:rsidR="00FA6C37" w:rsidRPr="0016619B">
        <w:rPr>
          <w:b w:val="0"/>
        </w:rPr>
        <w:t xml:space="preserve">them now. </w:t>
      </w:r>
      <w:proofErr w:type="spellStart"/>
      <w:r w:rsidR="00FA6C37" w:rsidRPr="0016619B">
        <w:rPr>
          <w:b w:val="0"/>
        </w:rPr>
        <w:t>Sikulix</w:t>
      </w:r>
      <w:proofErr w:type="spellEnd"/>
      <w:r w:rsidR="00FA6C37" w:rsidRPr="0016619B">
        <w:rPr>
          <w:b w:val="0"/>
        </w:rPr>
        <w:t xml:space="preserve"> codes enter the </w:t>
      </w:r>
      <w:del w:id="601" w:author="Ewald, Sarah (se2s)" w:date="2019-08-20T13:02:00Z">
        <w:r w:rsidR="00FA6C37" w:rsidRPr="0016619B" w:rsidDel="0016619B">
          <w:rPr>
            <w:b w:val="0"/>
          </w:rPr>
          <w:delText xml:space="preserve">right </w:delText>
        </w:r>
      </w:del>
      <w:ins w:id="602" w:author="Ewald, Sarah (se2s)" w:date="2019-08-20T13:02:00Z">
        <w:r w:rsidRPr="0016619B">
          <w:rPr>
            <w:b w:val="0"/>
            <w:rPrChange w:id="603" w:author="Ewald, Sarah (se2s)" w:date="2019-08-20T13:02:00Z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4"/>
                <w:szCs w:val="24"/>
              </w:rPr>
            </w:rPrChange>
          </w:rPr>
          <w:t>correct</w:t>
        </w:r>
        <w:r w:rsidRPr="0016619B">
          <w:rPr>
            <w:b w:val="0"/>
          </w:rPr>
          <w:t xml:space="preserve"> </w:t>
        </w:r>
      </w:ins>
      <w:r w:rsidR="00FA6C37" w:rsidRPr="0016619B">
        <w:rPr>
          <w:b w:val="0"/>
        </w:rPr>
        <w:t xml:space="preserve">values while </w:t>
      </w:r>
      <w:del w:id="604" w:author="Ewald, Sarah (se2s)" w:date="2019-08-20T13:02:00Z">
        <w:r w:rsidR="00FA6C37" w:rsidRPr="0016619B" w:rsidDel="0016619B">
          <w:rPr>
            <w:b w:val="0"/>
          </w:rPr>
          <w:delText xml:space="preserve">it </w:delText>
        </w:r>
      </w:del>
      <w:ins w:id="605" w:author="Ewald, Sarah (se2s)" w:date="2019-08-20T13:02:00Z">
        <w:r w:rsidRPr="0016619B">
          <w:rPr>
            <w:b w:val="0"/>
            <w:rPrChange w:id="606" w:author="Ewald, Sarah (se2s)" w:date="2019-08-20T13:02:00Z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4"/>
                <w:szCs w:val="24"/>
              </w:rPr>
            </w:rPrChange>
          </w:rPr>
          <w:t>the program</w:t>
        </w:r>
        <w:r w:rsidRPr="0016619B">
          <w:rPr>
            <w:b w:val="0"/>
          </w:rPr>
          <w:t xml:space="preserve"> </w:t>
        </w:r>
      </w:ins>
      <w:r w:rsidR="00FA6C37" w:rsidRPr="0016619B">
        <w:rPr>
          <w:b w:val="0"/>
        </w:rPr>
        <w:t>is running. The power parameters typically for STOMP with our 25X objective lens (N.A. = 0.8) are as below:</w:t>
      </w:r>
    </w:p>
    <w:p w14:paraId="58BEE162" w14:textId="23DD829C" w:rsidR="003A2D9A" w:rsidRPr="003A2D9A" w:rsidRDefault="003A2D9A">
      <w:pPr>
        <w:pStyle w:val="Heading3"/>
        <w:numPr>
          <w:ilvl w:val="1"/>
          <w:numId w:val="41"/>
        </w:numPr>
        <w:ind w:left="720"/>
        <w:rPr>
          <w:bCs w:val="0"/>
          <w:rPrChange w:id="607" w:author="boris yin" w:date="2019-08-25T17:47:00Z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</w:rPrChange>
        </w:rPr>
        <w:pPrChange w:id="608" w:author="boris yin" w:date="2019-08-25T17:47:00Z">
          <w:pPr>
            <w:pStyle w:val="BodyText"/>
            <w:ind w:left="720"/>
          </w:pPr>
        </w:pPrChange>
      </w:pPr>
      <w:ins w:id="609" w:author="boris yin" w:date="2019-08-25T17:46:00Z">
        <w:r w:rsidRPr="003A2D9A">
          <w:rPr>
            <w:b w:val="0"/>
            <w:bCs w:val="0"/>
            <w:rPrChange w:id="610" w:author="boris yin" w:date="2019-08-25T17:47:00Z">
              <w:rPr>
                <w:b/>
              </w:rPr>
            </w:rPrChange>
          </w:rPr>
          <w:t>However, these values can be varied based on the objective and sample in use.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5"/>
        <w:gridCol w:w="4665"/>
      </w:tblGrid>
      <w:tr w:rsidR="00FA6C37" w:rsidRPr="00797547" w14:paraId="4AC82724" w14:textId="77777777" w:rsidTr="003A2D9A">
        <w:tc>
          <w:tcPr>
            <w:tcW w:w="4685" w:type="dxa"/>
          </w:tcPr>
          <w:p w14:paraId="1997023E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Laser Line (nm)</w:t>
            </w:r>
          </w:p>
        </w:tc>
        <w:tc>
          <w:tcPr>
            <w:tcW w:w="4665" w:type="dxa"/>
          </w:tcPr>
          <w:p w14:paraId="513DCC01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720</w:t>
            </w:r>
          </w:p>
        </w:tc>
      </w:tr>
      <w:tr w:rsidR="00FA6C37" w:rsidRPr="00797547" w14:paraId="3280264C" w14:textId="77777777" w:rsidTr="003A2D9A">
        <w:tc>
          <w:tcPr>
            <w:tcW w:w="4685" w:type="dxa"/>
          </w:tcPr>
          <w:p w14:paraId="7B9275AD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Laser power (%)</w:t>
            </w:r>
          </w:p>
        </w:tc>
        <w:tc>
          <w:tcPr>
            <w:tcW w:w="4665" w:type="dxa"/>
          </w:tcPr>
          <w:p w14:paraId="3CB979BD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3.0</w:t>
            </w:r>
          </w:p>
        </w:tc>
      </w:tr>
      <w:tr w:rsidR="00FA6C37" w:rsidRPr="00797547" w14:paraId="5C6DF027" w14:textId="77777777" w:rsidTr="003A2D9A">
        <w:tc>
          <w:tcPr>
            <w:tcW w:w="4685" w:type="dxa"/>
          </w:tcPr>
          <w:p w14:paraId="7949F4E4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Iterations</w:t>
            </w:r>
          </w:p>
        </w:tc>
        <w:tc>
          <w:tcPr>
            <w:tcW w:w="4665" w:type="dxa"/>
          </w:tcPr>
          <w:p w14:paraId="2544D361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1</w:t>
            </w:r>
          </w:p>
        </w:tc>
      </w:tr>
      <w:tr w:rsidR="00FA6C37" w:rsidRPr="00797547" w14:paraId="658AA7D5" w14:textId="77777777" w:rsidTr="003A2D9A">
        <w:tc>
          <w:tcPr>
            <w:tcW w:w="4685" w:type="dxa"/>
          </w:tcPr>
          <w:p w14:paraId="00A2DFB0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Pixel dwell time (</w:t>
            </w:r>
            <w:proofErr w:type="spellStart"/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ms</w:t>
            </w:r>
            <w:proofErr w:type="spellEnd"/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)</w:t>
            </w:r>
          </w:p>
        </w:tc>
        <w:tc>
          <w:tcPr>
            <w:tcW w:w="4665" w:type="dxa"/>
          </w:tcPr>
          <w:p w14:paraId="036C1C69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1.0</w:t>
            </w:r>
          </w:p>
        </w:tc>
      </w:tr>
    </w:tbl>
    <w:p w14:paraId="1CA133FF" w14:textId="4A5A5962" w:rsidR="00FA6C37" w:rsidRPr="003A2D9A" w:rsidDel="003A2D9A" w:rsidRDefault="0016619B">
      <w:pPr>
        <w:rPr>
          <w:del w:id="611" w:author="boris yin" w:date="2019-08-25T17:46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12" w:author="boris yin" w:date="2019-08-25T17:45:00Z">
            <w:rPr>
              <w:del w:id="613" w:author="boris yin" w:date="2019-08-25T17:46:00Z"/>
            </w:rPr>
          </w:rPrChange>
        </w:rPr>
        <w:pPrChange w:id="614" w:author="boris yin" w:date="2019-08-25T17:45:00Z">
          <w:pPr>
            <w:numPr>
              <w:numId w:val="2"/>
            </w:numPr>
            <w:tabs>
              <w:tab w:val="num" w:pos="0"/>
            </w:tabs>
            <w:ind w:left="480" w:hanging="480"/>
          </w:pPr>
        </w:pPrChange>
      </w:pPr>
      <w:ins w:id="615" w:author="Ewald, Sarah (se2s)" w:date="2019-08-20T13:02:00Z">
        <w:del w:id="616" w:author="boris yin" w:date="2019-08-25T17:46:00Z">
          <w:r w:rsidRPr="003A2D9A" w:rsidDel="003A2D9A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  <w:rPrChange w:id="617" w:author="boris yin" w:date="2019-08-25T17:45:00Z">
                <w:rPr/>
              </w:rPrChange>
            </w:rPr>
            <w:lastRenderedPageBreak/>
            <w:delText xml:space="preserve">However, these values can be </w:delText>
          </w:r>
        </w:del>
      </w:ins>
      <w:ins w:id="618" w:author="Ewald, Sarah (se2s)" w:date="2019-08-20T13:03:00Z">
        <w:del w:id="619" w:author="boris yin" w:date="2019-08-25T17:46:00Z">
          <w:r w:rsidRPr="003A2D9A" w:rsidDel="003A2D9A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  <w:rPrChange w:id="620" w:author="boris yin" w:date="2019-08-25T17:45:00Z">
                <w:rPr/>
              </w:rPrChange>
            </w:rPr>
            <w:delText>varied based on the objective and sample in use.</w:delText>
          </w:r>
        </w:del>
      </w:ins>
    </w:p>
    <w:p w14:paraId="0C66BFB7" w14:textId="795034B7" w:rsidR="00850240" w:rsidRPr="003E0607" w:rsidRDefault="00CF29C0">
      <w:pPr>
        <w:pStyle w:val="Heading3"/>
        <w:numPr>
          <w:ilvl w:val="0"/>
          <w:numId w:val="37"/>
        </w:numPr>
        <w:rPr>
          <w:b w:val="0"/>
        </w:rPr>
      </w:pPr>
      <w:bookmarkStart w:id="621" w:name="open-the-web-portal-of-gmail-in-chrome"/>
      <w:bookmarkEnd w:id="621"/>
      <w:r w:rsidRPr="003E0607">
        <w:rPr>
          <w:b w:val="0"/>
        </w:rPr>
        <w:t xml:space="preserve">2.4.4. Open the </w:t>
      </w:r>
      <w:r>
        <w:rPr>
          <w:b w:val="0"/>
        </w:rPr>
        <w:t>Gma</w:t>
      </w:r>
      <w:r w:rsidR="0003203C">
        <w:rPr>
          <w:b w:val="0"/>
        </w:rPr>
        <w:t>i</w:t>
      </w:r>
      <w:r>
        <w:rPr>
          <w:b w:val="0"/>
        </w:rPr>
        <w:t xml:space="preserve">l </w:t>
      </w:r>
      <w:r w:rsidRPr="003E0607">
        <w:rPr>
          <w:b w:val="0"/>
        </w:rPr>
        <w:t>web-portal in Chrome</w:t>
      </w:r>
      <w:ins w:id="622" w:author="Ewald, Sarah (se2s)" w:date="2019-08-20T13:03:00Z">
        <w:r w:rsidR="0016619B">
          <w:rPr>
            <w:b w:val="0"/>
          </w:rPr>
          <w:t>.</w:t>
        </w:r>
      </w:ins>
    </w:p>
    <w:p w14:paraId="5CD574B8" w14:textId="7F1EBD55" w:rsidR="00850240" w:rsidRDefault="00CF29C0">
      <w:pPr>
        <w:pStyle w:val="Heading3"/>
        <w:numPr>
          <w:ilvl w:val="1"/>
          <w:numId w:val="41"/>
        </w:numPr>
        <w:rPr>
          <w:b w:val="0"/>
        </w:rPr>
      </w:pPr>
      <w:bookmarkStart w:id="623" w:name="minimize-chrome-gui-before-running-sikul"/>
      <w:bookmarkEnd w:id="623"/>
      <w:r>
        <w:rPr>
          <w:b w:val="0"/>
        </w:rPr>
        <w:t xml:space="preserve">Warning: </w:t>
      </w:r>
      <w:r w:rsidRPr="003E0607">
        <w:rPr>
          <w:b w:val="0"/>
        </w:rPr>
        <w:t xml:space="preserve">Minimize Chrome GUI before running </w:t>
      </w:r>
      <w:proofErr w:type="spellStart"/>
      <w:r w:rsidRPr="003E0607">
        <w:rPr>
          <w:b w:val="0"/>
        </w:rPr>
        <w:t>Sikuli</w:t>
      </w:r>
      <w:ins w:id="624" w:author="boris yin" w:date="2019-08-25T17:49:00Z">
        <w:r w:rsidR="00281069">
          <w:rPr>
            <w:b w:val="0"/>
          </w:rPr>
          <w:t>X</w:t>
        </w:r>
      </w:ins>
      <w:proofErr w:type="spellEnd"/>
      <w:del w:id="625" w:author="boris yin" w:date="2019-08-25T17:49:00Z">
        <w:r w:rsidRPr="003E0607" w:rsidDel="00281069">
          <w:rPr>
            <w:b w:val="0"/>
          </w:rPr>
          <w:delText>x</w:delText>
        </w:r>
      </w:del>
      <w:ins w:id="626" w:author="Ewald, Sarah (se2s)" w:date="2019-08-20T13:03:00Z">
        <w:r w:rsidR="0016619B">
          <w:rPr>
            <w:b w:val="0"/>
          </w:rPr>
          <w:t>.</w:t>
        </w:r>
      </w:ins>
    </w:p>
    <w:p w14:paraId="5CFA8722" w14:textId="0987C793" w:rsidR="00DC499E" w:rsidRPr="0016619B" w:rsidRDefault="00DC499E">
      <w:pPr>
        <w:pStyle w:val="Heading3"/>
        <w:numPr>
          <w:ilvl w:val="1"/>
          <w:numId w:val="41"/>
        </w:numPr>
      </w:pPr>
      <w:r w:rsidRPr="00967BE4">
        <w:rPr>
          <w:b w:val="0"/>
        </w:rPr>
        <w:t xml:space="preserve">For </w:t>
      </w:r>
      <w:del w:id="627" w:author="Ewald, Sarah (se2s)" w:date="2019-08-20T13:03:00Z">
        <w:r w:rsidRPr="00967BE4" w:rsidDel="0016619B">
          <w:rPr>
            <w:b w:val="0"/>
          </w:rPr>
          <w:delText>instance</w:delText>
        </w:r>
      </w:del>
      <w:ins w:id="628" w:author="Ewald, Sarah (se2s)" w:date="2019-08-20T13:03:00Z">
        <w:r w:rsidR="0016619B">
          <w:rPr>
            <w:b w:val="0"/>
          </w:rPr>
          <w:t>examp</w:t>
        </w:r>
      </w:ins>
      <w:ins w:id="629" w:author="Ewald, Sarah (se2s)" w:date="2019-08-20T13:04:00Z">
        <w:r w:rsidR="0016619B">
          <w:rPr>
            <w:b w:val="0"/>
          </w:rPr>
          <w:t>le</w:t>
        </w:r>
      </w:ins>
      <w:r w:rsidRPr="00967BE4">
        <w:rPr>
          <w:b w:val="0"/>
        </w:rPr>
        <w:t>, we use a group Gmail account “</w:t>
      </w:r>
      <w:del w:id="630" w:author="Ewald, Sarah (se2s)" w:date="2019-08-20T13:04:00Z">
        <w:r w:rsidRPr="00161847" w:rsidDel="0016619B">
          <w:rPr>
            <w:b w:val="0"/>
          </w:rPr>
          <w:fldChar w:fldCharType="begin"/>
        </w:r>
        <w:r w:rsidRPr="00967BE4" w:rsidDel="0016619B">
          <w:rPr>
            <w:b w:val="0"/>
          </w:rPr>
          <w:delInstrText xml:space="preserve"> HYPERLINK "mailto:</w:delInstrText>
        </w:r>
        <w:r w:rsidRPr="0016619B" w:rsidDel="0016619B">
          <w:delInstrText>anthonyewald2019@gmail.com</w:delInstrText>
        </w:r>
        <w:r w:rsidRPr="00967BE4" w:rsidDel="0016619B">
          <w:rPr>
            <w:b w:val="0"/>
          </w:rPr>
          <w:delInstrText xml:space="preserve">" </w:delInstrText>
        </w:r>
        <w:r w:rsidRPr="00161847" w:rsidDel="0016619B">
          <w:rPr>
            <w:b w:val="0"/>
          </w:rPr>
          <w:fldChar w:fldCharType="separate"/>
        </w:r>
        <w:r w:rsidRPr="0016619B" w:rsidDel="0016619B">
          <w:rPr>
            <w:rPrChange w:id="631" w:author="Ewald, Sarah (se2s)" w:date="2019-08-20T13:04:00Z">
              <w:rPr>
                <w:rStyle w:val="Hyperlink"/>
                <w:b w:val="0"/>
              </w:rPr>
            </w:rPrChange>
          </w:rPr>
          <w:delText>anthonyewald2019@gmail.com</w:delText>
        </w:r>
        <w:r w:rsidRPr="00161847" w:rsidDel="0016619B">
          <w:rPr>
            <w:b w:val="0"/>
          </w:rPr>
          <w:fldChar w:fldCharType="end"/>
        </w:r>
      </w:del>
      <w:ins w:id="632" w:author="Ewald, Sarah (se2s)" w:date="2019-08-20T13:04:00Z">
        <w:r w:rsidR="0016619B" w:rsidRPr="0016619B">
          <w:rPr>
            <w:rPrChange w:id="633" w:author="Ewald, Sarah (se2s)" w:date="2019-08-20T13:04:00Z">
              <w:rPr>
                <w:rStyle w:val="Hyperlink"/>
                <w:b w:val="0"/>
              </w:rPr>
            </w:rPrChange>
          </w:rPr>
          <w:t>anthonyewald2019@gmail.com</w:t>
        </w:r>
      </w:ins>
      <w:r w:rsidRPr="00967BE4">
        <w:rPr>
          <w:b w:val="0"/>
        </w:rPr>
        <w:t>” as the sender</w:t>
      </w:r>
      <w:r w:rsidR="00967BE4" w:rsidRPr="00967BE4">
        <w:rPr>
          <w:b w:val="0"/>
        </w:rPr>
        <w:t>. This account</w:t>
      </w:r>
      <w:del w:id="634" w:author="Ewald, Sarah (se2s)" w:date="2019-08-20T13:04:00Z">
        <w:r w:rsidR="00967BE4" w:rsidRPr="00967BE4" w:rsidDel="0016619B">
          <w:rPr>
            <w:b w:val="0"/>
          </w:rPr>
          <w:delText xml:space="preserve"> is</w:delText>
        </w:r>
      </w:del>
      <w:ins w:id="635" w:author="Ewald, Sarah (se2s)" w:date="2019-08-20T13:04:00Z">
        <w:r w:rsidR="0016619B">
          <w:rPr>
            <w:b w:val="0"/>
          </w:rPr>
          <w:t xml:space="preserve"> should be</w:t>
        </w:r>
      </w:ins>
      <w:r w:rsidR="00967BE4" w:rsidRPr="00967BE4">
        <w:rPr>
          <w:b w:val="0"/>
        </w:rPr>
        <w:t xml:space="preserve"> logged in before running </w:t>
      </w:r>
      <w:proofErr w:type="spellStart"/>
      <w:r w:rsidR="00967BE4" w:rsidRPr="00967BE4">
        <w:rPr>
          <w:b w:val="0"/>
        </w:rPr>
        <w:t>Sikulix</w:t>
      </w:r>
      <w:proofErr w:type="spellEnd"/>
      <w:r w:rsidR="00967BE4" w:rsidRPr="00967BE4">
        <w:rPr>
          <w:b w:val="0"/>
        </w:rPr>
        <w:t>.</w:t>
      </w:r>
      <w:r w:rsidR="00967BE4" w:rsidRPr="00DC499E">
        <w:t xml:space="preserve"> </w:t>
      </w:r>
    </w:p>
    <w:p w14:paraId="03EB9B40" w14:textId="7C40A479" w:rsidR="00850240" w:rsidRPr="003E0607" w:rsidDel="0016619B" w:rsidRDefault="00CF29C0" w:rsidP="005A044E">
      <w:pPr>
        <w:pStyle w:val="Heading3"/>
        <w:numPr>
          <w:ilvl w:val="0"/>
          <w:numId w:val="52"/>
        </w:numPr>
        <w:rPr>
          <w:del w:id="636" w:author="Ewald, Sarah (se2s)" w:date="2019-08-20T13:05:00Z"/>
          <w:b w:val="0"/>
        </w:rPr>
        <w:pPrChange w:id="637" w:author="boris yin" w:date="2019-08-25T17:51:00Z">
          <w:pPr>
            <w:pStyle w:val="Heading3"/>
            <w:numPr>
              <w:numId w:val="37"/>
            </w:numPr>
            <w:tabs>
              <w:tab w:val="num" w:pos="0"/>
            </w:tabs>
            <w:ind w:left="480" w:hanging="480"/>
          </w:pPr>
        </w:pPrChange>
      </w:pPr>
      <w:bookmarkStart w:id="638" w:name="run-the-sikulix-code"/>
      <w:bookmarkEnd w:id="638"/>
      <w:r w:rsidRPr="0016619B">
        <w:t>2.5</w:t>
      </w:r>
      <w:ins w:id="639" w:author="Ewald, Sarah (se2s)" w:date="2019-08-20T13:05:00Z">
        <w:r w:rsidR="0016619B" w:rsidRPr="0016619B">
          <w:t xml:space="preserve">. Run the </w:t>
        </w:r>
        <w:proofErr w:type="spellStart"/>
        <w:r w:rsidR="0016619B" w:rsidRPr="0016619B">
          <w:t>SikuliX</w:t>
        </w:r>
        <w:proofErr w:type="spellEnd"/>
        <w:r w:rsidR="0016619B" w:rsidRPr="0016619B">
          <w:t xml:space="preserve"> code in</w:t>
        </w:r>
      </w:ins>
      <w:r w:rsidRPr="0016619B">
        <w:t xml:space="preserve"> </w:t>
      </w:r>
      <w:del w:id="640" w:author="Ewald, Sarah (se2s)" w:date="2019-08-20T13:05:00Z">
        <w:r w:rsidRPr="0016619B" w:rsidDel="0016619B">
          <w:delText xml:space="preserve">Block </w:delText>
        </w:r>
      </w:del>
      <w:ins w:id="641" w:author="Ewald, Sarah (se2s)" w:date="2019-08-20T13:05:00Z">
        <w:r w:rsidR="0016619B" w:rsidRPr="0016619B">
          <w:t xml:space="preserve">block </w:t>
        </w:r>
      </w:ins>
      <w:r w:rsidRPr="0016619B">
        <w:t>7</w:t>
      </w:r>
      <w:del w:id="642" w:author="Ewald, Sarah (se2s)" w:date="2019-08-20T13:05:00Z">
        <w:r w:rsidRPr="0016619B" w:rsidDel="0016619B">
          <w:delText>:</w:delText>
        </w:r>
      </w:del>
      <w:r w:rsidRPr="0016619B">
        <w:t xml:space="preserve"> “</w:t>
      </w:r>
      <w:proofErr w:type="spellStart"/>
      <w:r w:rsidRPr="0016619B">
        <w:t>Sikuli</w:t>
      </w:r>
      <w:proofErr w:type="spellEnd"/>
      <w:r w:rsidRPr="0016619B">
        <w:t xml:space="preserve"> X</w:t>
      </w:r>
      <w:ins w:id="643" w:author="Ewald, Sarah (se2s)" w:date="2019-08-20T13:05:00Z">
        <w:r w:rsidR="0016619B">
          <w:t>.</w:t>
        </w:r>
      </w:ins>
      <w:r w:rsidRPr="0016619B">
        <w:t xml:space="preserve">” </w:t>
      </w:r>
      <w:del w:id="644" w:author="Ewald, Sarah (se2s)" w:date="2019-08-20T13:05:00Z">
        <w:r w:rsidRPr="003E0607" w:rsidDel="0016619B">
          <w:rPr>
            <w:b w:val="0"/>
          </w:rPr>
          <w:delText>run the Sikulix code</w:delText>
        </w:r>
      </w:del>
    </w:p>
    <w:p w14:paraId="00AFA904" w14:textId="77777777" w:rsidR="00850240" w:rsidRDefault="00CF29C0" w:rsidP="005A044E">
      <w:pPr>
        <w:pStyle w:val="Heading3"/>
        <w:pPrChange w:id="645" w:author="boris yin" w:date="2019-08-25T17:50:00Z">
          <w:pPr>
            <w:pStyle w:val="Compact"/>
            <w:numPr>
              <w:numId w:val="2"/>
            </w:numPr>
            <w:tabs>
              <w:tab w:val="num" w:pos="0"/>
            </w:tabs>
            <w:ind w:left="480" w:hanging="480"/>
          </w:pPr>
        </w:pPrChange>
      </w:pPr>
      <w:r>
        <w:rPr>
          <w:noProof/>
        </w:rPr>
        <w:drawing>
          <wp:inline distT="0" distB="0" distL="0" distR="0" wp14:anchorId="20C3521F" wp14:editId="00324476">
            <wp:extent cx="5334000" cy="2724469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ikuli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3ABDB" w14:textId="77777777" w:rsidR="00850240" w:rsidRPr="003E0607" w:rsidRDefault="00CF29C0">
      <w:pPr>
        <w:pStyle w:val="Heading3"/>
        <w:numPr>
          <w:ilvl w:val="1"/>
          <w:numId w:val="42"/>
        </w:numPr>
        <w:rPr>
          <w:b w:val="0"/>
        </w:rPr>
      </w:pPr>
      <w:bookmarkStart w:id="646" w:name="please-refer-to-this-video-of-automation"/>
      <w:bookmarkEnd w:id="646"/>
      <w:r w:rsidRPr="003E0607">
        <w:rPr>
          <w:b w:val="0"/>
        </w:rPr>
        <w:t>please refer to this video of automation</w:t>
      </w:r>
    </w:p>
    <w:bookmarkStart w:id="647" w:name="httpsyoutu.bemkx-ndwcnqq"/>
    <w:bookmarkEnd w:id="647"/>
    <w:p w14:paraId="3814F39C" w14:textId="77777777" w:rsidR="00850240" w:rsidRPr="003E0607" w:rsidRDefault="00CF29C0">
      <w:pPr>
        <w:pStyle w:val="Heading4"/>
        <w:numPr>
          <w:ilvl w:val="2"/>
          <w:numId w:val="43"/>
        </w:numPr>
        <w:rPr>
          <w:b w:val="0"/>
        </w:rPr>
      </w:pPr>
      <w:r w:rsidRPr="003E0607">
        <w:rPr>
          <w:rStyle w:val="Hyperlink"/>
          <w:b w:val="0"/>
        </w:rPr>
        <w:fldChar w:fldCharType="begin"/>
      </w:r>
      <w:r w:rsidRPr="003E0607">
        <w:rPr>
          <w:rStyle w:val="Hyperlink"/>
          <w:b w:val="0"/>
        </w:rPr>
        <w:instrText xml:space="preserve"> HYPERLINK "https://youtu.be/mKX-ndwCNQQ" \h </w:instrText>
      </w:r>
      <w:r w:rsidRPr="003E0607">
        <w:rPr>
          <w:rStyle w:val="Hyperlink"/>
          <w:b w:val="0"/>
        </w:rPr>
        <w:fldChar w:fldCharType="separate"/>
      </w:r>
      <w:r w:rsidRPr="003E0607">
        <w:rPr>
          <w:rStyle w:val="Hyperlink"/>
          <w:b w:val="0"/>
        </w:rPr>
        <w:t>https://youtu.be/mKX-ndwCNQQ</w:t>
      </w:r>
      <w:r w:rsidRPr="003E0607">
        <w:rPr>
          <w:rStyle w:val="Hyperlink"/>
          <w:b w:val="0"/>
        </w:rPr>
        <w:fldChar w:fldCharType="end"/>
      </w:r>
    </w:p>
    <w:p w14:paraId="16D28137" w14:textId="77777777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3790FA4" wp14:editId="7659BB37">
            <wp:extent cx="5334000" cy="30018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B3D0C8" w14:textId="1C9AF8A5" w:rsidR="00850240" w:rsidRPr="003E0607" w:rsidRDefault="00CF29C0">
      <w:pPr>
        <w:pStyle w:val="Heading3"/>
        <w:numPr>
          <w:ilvl w:val="1"/>
          <w:numId w:val="42"/>
        </w:numPr>
        <w:rPr>
          <w:b w:val="0"/>
        </w:rPr>
      </w:pPr>
      <w:bookmarkStart w:id="648" w:name="once-the-run-starts-the-sikulix-window-w"/>
      <w:bookmarkEnd w:id="648"/>
      <w:del w:id="649" w:author="boris yin" w:date="2019-08-25T17:52:00Z">
        <w:r w:rsidDel="005A044E">
          <w:rPr>
            <w:b w:val="0"/>
          </w:rPr>
          <w:lastRenderedPageBreak/>
          <w:delText>Note:</w:delText>
        </w:r>
      </w:del>
      <w:ins w:id="650" w:author="boris yin" w:date="2019-08-25T17:52:00Z">
        <w:r w:rsidR="005A044E">
          <w:rPr>
            <w:b w:val="0"/>
          </w:rPr>
          <w:t xml:space="preserve">2.5.1. </w:t>
        </w:r>
      </w:ins>
      <w:r>
        <w:rPr>
          <w:b w:val="0"/>
        </w:rPr>
        <w:t xml:space="preserve"> </w:t>
      </w:r>
      <w:r w:rsidRPr="003E0607">
        <w:rPr>
          <w:b w:val="0"/>
        </w:rPr>
        <w:t xml:space="preserve">once the </w:t>
      </w:r>
      <w:del w:id="651" w:author="Ewald, Sarah (se2s)" w:date="2019-08-20T13:06:00Z">
        <w:r w:rsidDel="0016619B">
          <w:rPr>
            <w:b w:val="0"/>
          </w:rPr>
          <w:delText>S</w:delText>
        </w:r>
      </w:del>
      <w:r w:rsidRPr="003E0607">
        <w:rPr>
          <w:b w:val="0"/>
        </w:rPr>
        <w:t xml:space="preserve">run starts, the </w:t>
      </w:r>
      <w:proofErr w:type="spellStart"/>
      <w:r w:rsidRPr="003E0607">
        <w:rPr>
          <w:b w:val="0"/>
        </w:rPr>
        <w:t>Sikulix</w:t>
      </w:r>
      <w:proofErr w:type="spellEnd"/>
      <w:r w:rsidRPr="003E0607">
        <w:rPr>
          <w:b w:val="0"/>
        </w:rPr>
        <w:t xml:space="preserve"> window will disappear, so does its icon at the task bar at the bottom of Windows desktop</w:t>
      </w:r>
      <w:ins w:id="652" w:author="Ewald, Sarah (se2s)" w:date="2019-08-20T13:06:00Z">
        <w:r w:rsidR="0016619B">
          <w:rPr>
            <w:b w:val="0"/>
          </w:rPr>
          <w:t>:</w:t>
        </w:r>
      </w:ins>
    </w:p>
    <w:p w14:paraId="215D4C2B" w14:textId="77D1DED1" w:rsidR="00850240" w:rsidRDefault="00CF29C0">
      <w:pPr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B701923" wp14:editId="46814861">
            <wp:extent cx="5334000" cy="30018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6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3FDA5A" w14:textId="0F2B1363" w:rsidR="00850240" w:rsidRPr="005A044E" w:rsidDel="0016619B" w:rsidRDefault="00CF29C0" w:rsidP="005A044E">
      <w:pPr>
        <w:pStyle w:val="Compact"/>
        <w:ind w:left="1200"/>
        <w:rPr>
          <w:del w:id="653" w:author="Ewald, Sarah (se2s)" w:date="2019-08-20T13:07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54" w:author="boris yin" w:date="2019-08-25T17:53:00Z">
            <w:rPr>
              <w:del w:id="655" w:author="Ewald, Sarah (se2s)" w:date="2019-08-20T13:07:00Z"/>
            </w:rPr>
          </w:rPrChange>
        </w:rPr>
        <w:pPrChange w:id="656" w:author="boris yin" w:date="2019-08-25T17:53:00Z">
          <w:pPr>
            <w:pStyle w:val="Compact"/>
            <w:numPr>
              <w:ilvl w:val="1"/>
              <w:numId w:val="2"/>
            </w:numPr>
            <w:tabs>
              <w:tab w:val="num" w:pos="720"/>
            </w:tabs>
            <w:ind w:left="1200" w:hanging="480"/>
          </w:pPr>
        </w:pPrChange>
      </w:pPr>
      <w:r>
        <w:rPr>
          <w:noProof/>
        </w:rPr>
        <w:drawing>
          <wp:inline distT="0" distB="0" distL="0" distR="0" wp14:anchorId="68C28408" wp14:editId="09501C19">
            <wp:extent cx="5334000" cy="112637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5c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6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A8622D" w14:textId="0041A4BE" w:rsidR="00850240" w:rsidRPr="005A044E" w:rsidRDefault="00CF29C0" w:rsidP="005A044E">
      <w:pPr>
        <w:pStyle w:val="Compact"/>
        <w:ind w:left="1200"/>
        <w:rPr>
          <w:ins w:id="657" w:author="boris yin" w:date="2019-08-25T17:52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58" w:author="boris yin" w:date="2019-08-25T17:53:00Z">
            <w:rPr>
              <w:ins w:id="659" w:author="boris yin" w:date="2019-08-25T17:52:00Z"/>
            </w:rPr>
          </w:rPrChange>
        </w:rPr>
        <w:pPrChange w:id="660" w:author="boris yin" w:date="2019-08-25T17:53:00Z">
          <w:pPr>
            <w:pStyle w:val="Compact"/>
            <w:numPr>
              <w:ilvl w:val="1"/>
              <w:numId w:val="42"/>
            </w:numPr>
            <w:tabs>
              <w:tab w:val="num" w:pos="720"/>
            </w:tabs>
            <w:ind w:left="1200" w:hanging="480"/>
          </w:pPr>
        </w:pPrChange>
      </w:pPr>
      <w:bookmarkStart w:id="661" w:name="note-the-sikulix-ide-will-re-appear-when"/>
      <w:bookmarkEnd w:id="661"/>
      <w:r w:rsidRPr="005A044E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62" w:author="boris yin" w:date="2019-08-25T17:53:00Z">
            <w:rPr/>
          </w:rPrChange>
        </w:rPr>
        <w:t xml:space="preserve">Note: the </w:t>
      </w:r>
      <w:proofErr w:type="spellStart"/>
      <w:r w:rsidRPr="005A044E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63" w:author="boris yin" w:date="2019-08-25T17:53:00Z">
            <w:rPr/>
          </w:rPrChange>
        </w:rPr>
        <w:t>Sikulix</w:t>
      </w:r>
      <w:proofErr w:type="spellEnd"/>
      <w:r w:rsidRPr="005A044E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64" w:author="boris yin" w:date="2019-08-25T17:53:00Z">
            <w:rPr/>
          </w:rPrChange>
        </w:rPr>
        <w:t xml:space="preserve"> IDE will re-appear when it is interrupted and forced to quit.</w:t>
      </w:r>
    </w:p>
    <w:p w14:paraId="7159B57B" w14:textId="7C4B255C" w:rsidR="005A044E" w:rsidRDefault="005A044E" w:rsidP="005A044E">
      <w:pPr>
        <w:pStyle w:val="Compact"/>
        <w:ind w:left="360"/>
        <w:rPr>
          <w:ins w:id="665" w:author="boris yin" w:date="2019-08-25T17:55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ins w:id="666" w:author="boris yin" w:date="2019-08-25T17:52:00Z">
        <w:r w:rsidRPr="005A044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  <w:rPrChange w:id="667" w:author="boris yin" w:date="2019-08-25T17:53:00Z">
              <w:rPr/>
            </w:rPrChange>
          </w:rPr>
          <w:t xml:space="preserve">2.5.2. </w:t>
        </w:r>
      </w:ins>
      <w:ins w:id="668" w:author="boris yin" w:date="2019-08-25T17:54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</w:t>
        </w:r>
        <w:r w:rsidR="00A13D47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Close the PC display. The display </w:t>
        </w:r>
      </w:ins>
      <w:ins w:id="669" w:author="boris yin" w:date="2019-08-25T17:55:00Z">
        <w:r w:rsidR="00A13D47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doesn’t need to be on all the time</w:t>
        </w:r>
      </w:ins>
    </w:p>
    <w:p w14:paraId="69E528F0" w14:textId="5E2EF75A" w:rsidR="00A13D47" w:rsidRDefault="00A13D47" w:rsidP="005A044E">
      <w:pPr>
        <w:pStyle w:val="Compact"/>
        <w:ind w:left="360"/>
        <w:rPr>
          <w:ins w:id="670" w:author="boris yin" w:date="2019-08-25T17:5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ins w:id="671" w:author="boris yin" w:date="2019-08-25T17:55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2.5.3.  </w:t>
        </w:r>
      </w:ins>
      <w:ins w:id="672" w:author="boris yin" w:date="2019-08-25T17:57:00Z">
        <w:r w:rsidR="00941C3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Close the halogen lamp</w:t>
        </w:r>
      </w:ins>
      <w:ins w:id="673" w:author="boris yin" w:date="2019-08-25T18:01:00Z">
        <w:r w:rsidR="009A732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.  The halogen lamp has limited bulb lifetime, and doesn’t need to be during </w:t>
        </w:r>
        <w:proofErr w:type="spellStart"/>
        <w:r w:rsidR="009A732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Sikulix</w:t>
        </w:r>
      </w:ins>
      <w:proofErr w:type="spellEnd"/>
      <w:ins w:id="674" w:author="boris yin" w:date="2019-08-25T18:02:00Z">
        <w:r w:rsidR="009A732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run. But you must turn the lamp back on and restart the Zen Black before a new sample slide is loaded for a new </w:t>
        </w:r>
        <w:proofErr w:type="spellStart"/>
        <w:r w:rsidR="009A732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Sikulix</w:t>
        </w:r>
        <w:proofErr w:type="spellEnd"/>
        <w:r w:rsidR="009A732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run,</w:t>
        </w:r>
      </w:ins>
    </w:p>
    <w:p w14:paraId="48CC938F" w14:textId="2377F7F0" w:rsidR="00941C36" w:rsidRPr="005A044E" w:rsidRDefault="00941C36" w:rsidP="005A044E">
      <w:pPr>
        <w:pStyle w:val="Compact"/>
        <w:ind w:left="360"/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75" w:author="boris yin" w:date="2019-08-25T17:53:00Z">
            <w:rPr/>
          </w:rPrChange>
        </w:rPr>
        <w:pPrChange w:id="676" w:author="boris yin" w:date="2019-08-25T17:53:00Z">
          <w:pPr>
            <w:pStyle w:val="Heading3"/>
            <w:numPr>
              <w:ilvl w:val="1"/>
              <w:numId w:val="42"/>
            </w:numPr>
            <w:tabs>
              <w:tab w:val="num" w:pos="720"/>
            </w:tabs>
            <w:ind w:left="1200" w:hanging="480"/>
          </w:pPr>
        </w:pPrChange>
      </w:pPr>
      <w:ins w:id="677" w:author="boris yin" w:date="2019-08-25T17:59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lastRenderedPageBreak/>
          <w:t xml:space="preserve">                     </w:t>
        </w:r>
      </w:ins>
      <w:ins w:id="678" w:author="boris yin" w:date="2019-08-25T17:58:00Z">
        <w:r w:rsidRPr="00941C3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rawing>
            <wp:inline distT="0" distB="0" distL="0" distR="0" wp14:anchorId="13CBB694" wp14:editId="56FA4327">
              <wp:extent cx="2238375" cy="1567892"/>
              <wp:effectExtent l="0" t="7620" r="1905" b="1905"/>
              <wp:docPr id="39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Picture 2"/>
                      <pic:cNvPicPr>
                        <a:picLocks noChangeAspect="1"/>
                      </pic:cNvPicPr>
                    </pic:nvPicPr>
                    <pic:blipFill rotWithShape="1"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254" t="22353" r="20471" b="26023"/>
                      <a:stretch/>
                    </pic:blipFill>
                    <pic:spPr bwMode="auto">
                      <a:xfrm rot="5400000">
                        <a:off x="0" y="0"/>
                        <a:ext cx="2239846" cy="156892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2B99E7C" w14:textId="44098A47" w:rsidR="00CF29C0" w:rsidRDefault="00CF29C0" w:rsidP="003E0607">
      <w:pPr>
        <w:pStyle w:val="Heading3"/>
        <w:numPr>
          <w:ilvl w:val="0"/>
          <w:numId w:val="37"/>
        </w:numPr>
      </w:pPr>
      <w:bookmarkStart w:id="679" w:name="warning-trouble-shooting"/>
      <w:bookmarkEnd w:id="679"/>
      <w:del w:id="680" w:author="Ewald, Sarah (se2s)" w:date="2019-08-20T13:07:00Z">
        <w:r w:rsidRPr="003E0607" w:rsidDel="0016619B">
          <w:rPr>
            <w:b w:val="0"/>
            <w:bCs w:val="0"/>
          </w:rPr>
          <w:delText xml:space="preserve">Warning: </w:delText>
        </w:r>
      </w:del>
      <w:r w:rsidRPr="003E0607">
        <w:rPr>
          <w:b w:val="0"/>
          <w:bCs w:val="0"/>
        </w:rPr>
        <w:t>Trouble shooting</w:t>
      </w:r>
      <w:bookmarkStart w:id="681" w:name="if-sikulix-is-forced-to-stop-try-to-fix-"/>
      <w:bookmarkStart w:id="682" w:name="it-is-possible-for-other-exceptions-to-o"/>
      <w:bookmarkStart w:id="683" w:name="refer-to-the-exceptions-that-has-been-de"/>
      <w:bookmarkStart w:id="684" w:name="resume-the-sikulix-run"/>
      <w:bookmarkStart w:id="685" w:name="go-through-the-step-2.3-to-2.4-to-ensure"/>
      <w:bookmarkStart w:id="686" w:name="set-the-tile-where-the-automation-should"/>
      <w:bookmarkEnd w:id="681"/>
      <w:bookmarkEnd w:id="682"/>
      <w:bookmarkEnd w:id="683"/>
      <w:bookmarkEnd w:id="684"/>
      <w:bookmarkEnd w:id="685"/>
      <w:bookmarkEnd w:id="686"/>
      <w:ins w:id="687" w:author="Ewald, Sarah (se2s)" w:date="2019-08-20T13:07:00Z">
        <w:r w:rsidR="0016619B">
          <w:rPr>
            <w:b w:val="0"/>
            <w:bCs w:val="0"/>
          </w:rPr>
          <w:t>:</w:t>
        </w:r>
      </w:ins>
    </w:p>
    <w:p w14:paraId="56482879" w14:textId="5D56EC85" w:rsidR="004E6AF8" w:rsidRPr="00CF29C0" w:rsidRDefault="004E6AF8" w:rsidP="004E6AF8">
      <w:pPr>
        <w:pStyle w:val="Heading3"/>
        <w:numPr>
          <w:ilvl w:val="1"/>
          <w:numId w:val="45"/>
        </w:numPr>
        <w:rPr>
          <w:ins w:id="688" w:author="Ewald, Sarah (se2s)" w:date="2019-08-20T13:20:00Z"/>
        </w:rPr>
      </w:pPr>
      <w:ins w:id="689" w:author="Ewald, Sarah (se2s)" w:date="2019-08-20T13:20:00Z">
        <w:r>
          <w:rPr>
            <w:b w:val="0"/>
          </w:rPr>
          <w:t>A</w:t>
        </w:r>
        <w:r w:rsidRPr="003E0607">
          <w:rPr>
            <w:b w:val="0"/>
          </w:rPr>
          <w:t>s noted in</w:t>
        </w:r>
        <w:r>
          <w:rPr>
            <w:b w:val="0"/>
          </w:rPr>
          <w:t xml:space="preserve"> </w:t>
        </w:r>
        <w:r w:rsidRPr="003E0607">
          <w:rPr>
            <w:b w:val="0"/>
          </w:rPr>
          <w:t>“instruction_of_Sikulix_code.html”</w:t>
        </w:r>
        <w:r>
          <w:rPr>
            <w:b w:val="0"/>
          </w:rPr>
          <w:t xml:space="preserve"> we have </w:t>
        </w:r>
        <w:r w:rsidR="00236BC9">
          <w:rPr>
            <w:b w:val="0"/>
          </w:rPr>
          <w:t>outlined</w:t>
        </w:r>
        <w:r>
          <w:rPr>
            <w:b w:val="0"/>
          </w:rPr>
          <w:t xml:space="preserve"> solutions for </w:t>
        </w:r>
      </w:ins>
      <w:ins w:id="690" w:author="Ewald, Sarah (se2s)" w:date="2019-08-20T13:21:00Z">
        <w:r w:rsidR="00236BC9">
          <w:rPr>
            <w:b w:val="0"/>
          </w:rPr>
          <w:t xml:space="preserve">each </w:t>
        </w:r>
      </w:ins>
      <w:ins w:id="691" w:author="Ewald, Sarah (se2s)" w:date="2019-08-20T13:20:00Z">
        <w:r>
          <w:rPr>
            <w:b w:val="0"/>
          </w:rPr>
          <w:t>error</w:t>
        </w:r>
      </w:ins>
      <w:ins w:id="692" w:author="Ewald, Sarah (se2s)" w:date="2019-08-20T13:21:00Z">
        <w:r w:rsidR="00236BC9">
          <w:rPr>
            <w:b w:val="0"/>
          </w:rPr>
          <w:t xml:space="preserve"> code that has been encountered to date. Although it is possible that</w:t>
        </w:r>
      </w:ins>
      <w:ins w:id="693" w:author="Ewald, Sarah (se2s)" w:date="2019-08-20T13:20:00Z">
        <w:r w:rsidRPr="003E0607">
          <w:rPr>
            <w:b w:val="0"/>
          </w:rPr>
          <w:t xml:space="preserve"> other </w:t>
        </w:r>
        <w:r>
          <w:rPr>
            <w:b w:val="0"/>
          </w:rPr>
          <w:t>errors</w:t>
        </w:r>
        <w:r w:rsidRPr="003E0607">
          <w:rPr>
            <w:b w:val="0"/>
          </w:rPr>
          <w:t xml:space="preserve"> </w:t>
        </w:r>
      </w:ins>
      <w:ins w:id="694" w:author="Ewald, Sarah (se2s)" w:date="2019-08-20T13:21:00Z">
        <w:r w:rsidR="00236BC9">
          <w:rPr>
            <w:b w:val="0"/>
          </w:rPr>
          <w:t>may</w:t>
        </w:r>
      </w:ins>
      <w:ins w:id="695" w:author="Ewald, Sarah (se2s)" w:date="2019-08-20T13:20:00Z">
        <w:r w:rsidRPr="003E0607">
          <w:rPr>
            <w:b w:val="0"/>
          </w:rPr>
          <w:t xml:space="preserve"> occur.</w:t>
        </w:r>
      </w:ins>
    </w:p>
    <w:p w14:paraId="252B821A" w14:textId="448184C0" w:rsidR="005955CB" w:rsidRPr="0016619B" w:rsidRDefault="0016619B" w:rsidP="003E0607">
      <w:pPr>
        <w:pStyle w:val="Heading3"/>
        <w:numPr>
          <w:ilvl w:val="1"/>
          <w:numId w:val="45"/>
        </w:numPr>
      </w:pPr>
      <w:r>
        <w:rPr>
          <w:b w:val="0"/>
        </w:rPr>
        <w:t>I</w:t>
      </w:r>
      <w:r w:rsidR="00CF29C0" w:rsidRPr="003E0607">
        <w:rPr>
          <w:b w:val="0"/>
        </w:rPr>
        <w:t xml:space="preserve">f </w:t>
      </w:r>
      <w:del w:id="696" w:author="Ewald, Sarah (se2s)" w:date="2019-08-20T13:23:00Z">
        <w:r w:rsidR="00CF29C0" w:rsidRPr="003E0607" w:rsidDel="00236BC9">
          <w:rPr>
            <w:b w:val="0"/>
          </w:rPr>
          <w:delText xml:space="preserve">Sikulix </w:delText>
        </w:r>
      </w:del>
      <w:proofErr w:type="spellStart"/>
      <w:ins w:id="697" w:author="Ewald, Sarah (se2s)" w:date="2019-08-20T13:23:00Z">
        <w:r w:rsidR="00236BC9" w:rsidRPr="003E0607">
          <w:rPr>
            <w:b w:val="0"/>
          </w:rPr>
          <w:t>Sikuli</w:t>
        </w:r>
        <w:r w:rsidR="00236BC9">
          <w:rPr>
            <w:b w:val="0"/>
          </w:rPr>
          <w:t>X</w:t>
        </w:r>
        <w:proofErr w:type="spellEnd"/>
        <w:r w:rsidR="00236BC9" w:rsidRPr="003E0607">
          <w:rPr>
            <w:b w:val="0"/>
          </w:rPr>
          <w:t xml:space="preserve"> </w:t>
        </w:r>
      </w:ins>
      <w:r w:rsidR="00CF29C0" w:rsidRPr="003E0607">
        <w:rPr>
          <w:b w:val="0"/>
        </w:rPr>
        <w:t xml:space="preserve">is forced to stop, </w:t>
      </w:r>
      <w:r w:rsidR="005955CB">
        <w:rPr>
          <w:b w:val="0"/>
        </w:rPr>
        <w:t>record</w:t>
      </w:r>
      <w:r w:rsidR="005955CB" w:rsidRPr="003E0607">
        <w:rPr>
          <w:b w:val="0"/>
        </w:rPr>
        <w:t xml:space="preserve"> </w:t>
      </w:r>
      <w:r w:rsidR="00CF29C0" w:rsidRPr="003E0607">
        <w:rPr>
          <w:b w:val="0"/>
        </w:rPr>
        <w:t>the error message</w:t>
      </w:r>
      <w:ins w:id="698" w:author="Ewald, Sarah (se2s)" w:date="2019-08-20T13:22:00Z">
        <w:r w:rsidR="00236BC9">
          <w:rPr>
            <w:b w:val="0"/>
          </w:rPr>
          <w:t xml:space="preserve">. If the solution is not simply a masked Icon, see if the error is </w:t>
        </w:r>
      </w:ins>
      <w:del w:id="699" w:author="Ewald, Sarah (se2s)" w:date="2019-08-20T13:22:00Z">
        <w:r w:rsidR="00CF29C0" w:rsidRPr="003E0607" w:rsidDel="00236BC9">
          <w:rPr>
            <w:b w:val="0"/>
          </w:rPr>
          <w:delText xml:space="preserve"> and </w:delText>
        </w:r>
        <w:r w:rsidR="005955CB" w:rsidDel="00236BC9">
          <w:rPr>
            <w:b w:val="0"/>
          </w:rPr>
          <w:delText xml:space="preserve">try to provide a solution for this error if it is </w:delText>
        </w:r>
      </w:del>
      <w:r w:rsidR="005955CB">
        <w:rPr>
          <w:b w:val="0"/>
        </w:rPr>
        <w:t xml:space="preserve">reproducible </w:t>
      </w:r>
      <w:ins w:id="700" w:author="Ewald, Sarah (se2s)" w:date="2019-08-20T13:23:00Z">
        <w:r w:rsidR="00236BC9">
          <w:rPr>
            <w:b w:val="0"/>
          </w:rPr>
          <w:t xml:space="preserve">and consult the trouble shooting instruction in </w:t>
        </w:r>
        <w:r w:rsidR="00236BC9" w:rsidRPr="003E0607">
          <w:rPr>
            <w:b w:val="0"/>
          </w:rPr>
          <w:t>“instruction_of_Sikulix_code.html”</w:t>
        </w:r>
        <w:r w:rsidR="00236BC9">
          <w:rPr>
            <w:b w:val="0"/>
          </w:rPr>
          <w:t xml:space="preserve"> to amend</w:t>
        </w:r>
      </w:ins>
      <w:del w:id="701" w:author="Ewald, Sarah (se2s)" w:date="2019-08-20T13:23:00Z">
        <w:r w:rsidR="005955CB" w:rsidDel="00236BC9">
          <w:rPr>
            <w:b w:val="0"/>
          </w:rPr>
          <w:delText>in</w:delText>
        </w:r>
      </w:del>
      <w:r w:rsidR="005955CB">
        <w:rPr>
          <w:b w:val="0"/>
        </w:rPr>
        <w:t xml:space="preserve"> the </w:t>
      </w:r>
      <w:del w:id="702" w:author="Ewald, Sarah (se2s)" w:date="2019-08-20T13:23:00Z">
        <w:r w:rsidR="005955CB" w:rsidDel="00236BC9">
          <w:rPr>
            <w:b w:val="0"/>
          </w:rPr>
          <w:delText xml:space="preserve">Sikulix </w:delText>
        </w:r>
      </w:del>
      <w:proofErr w:type="spellStart"/>
      <w:ins w:id="703" w:author="Ewald, Sarah (se2s)" w:date="2019-08-20T13:23:00Z">
        <w:r w:rsidR="00236BC9">
          <w:rPr>
            <w:b w:val="0"/>
          </w:rPr>
          <w:t>SikuliX</w:t>
        </w:r>
        <w:proofErr w:type="spellEnd"/>
        <w:r w:rsidR="00236BC9">
          <w:rPr>
            <w:b w:val="0"/>
          </w:rPr>
          <w:t xml:space="preserve"> </w:t>
        </w:r>
      </w:ins>
      <w:r w:rsidR="005955CB">
        <w:rPr>
          <w:b w:val="0"/>
        </w:rPr>
        <w:t>script.</w:t>
      </w:r>
    </w:p>
    <w:p w14:paraId="708969C6" w14:textId="5E83F131" w:rsidR="00CF29C0" w:rsidRPr="00CF29C0" w:rsidDel="004E6AF8" w:rsidRDefault="005955CB" w:rsidP="003E0607">
      <w:pPr>
        <w:pStyle w:val="Heading3"/>
        <w:numPr>
          <w:ilvl w:val="1"/>
          <w:numId w:val="45"/>
        </w:numPr>
        <w:rPr>
          <w:del w:id="704" w:author="Ewald, Sarah (se2s)" w:date="2019-08-20T13:20:00Z"/>
        </w:rPr>
      </w:pPr>
      <w:del w:id="705" w:author="Ewald, Sarah (se2s)" w:date="2019-08-20T13:20:00Z">
        <w:r w:rsidDel="004E6AF8">
          <w:rPr>
            <w:b w:val="0"/>
          </w:rPr>
          <w:delText>A</w:delText>
        </w:r>
        <w:r w:rsidR="00CF29C0" w:rsidRPr="003E0607" w:rsidDel="004E6AF8">
          <w:rPr>
            <w:b w:val="0"/>
          </w:rPr>
          <w:delText>s noted in</w:delText>
        </w:r>
        <w:r w:rsidR="00C95F00" w:rsidDel="004E6AF8">
          <w:rPr>
            <w:b w:val="0"/>
          </w:rPr>
          <w:delText xml:space="preserve"> </w:delText>
        </w:r>
        <w:r w:rsidR="00CF29C0" w:rsidRPr="003E0607" w:rsidDel="004E6AF8">
          <w:rPr>
            <w:b w:val="0"/>
          </w:rPr>
          <w:delText>“instruction_of_Sikulix_code.html”</w:delText>
        </w:r>
        <w:r w:rsidDel="004E6AF8">
          <w:rPr>
            <w:b w:val="0"/>
          </w:rPr>
          <w:delText xml:space="preserve">, we have incorporated solutions for the all possible errors we have seen so far in current Sikulix scripts. </w:delText>
        </w:r>
        <w:r w:rsidR="00CF29C0" w:rsidRPr="003E0607" w:rsidDel="004E6AF8">
          <w:rPr>
            <w:b w:val="0"/>
          </w:rPr>
          <w:delText xml:space="preserve"> </w:delText>
        </w:r>
        <w:r w:rsidDel="004E6AF8">
          <w:rPr>
            <w:b w:val="0"/>
          </w:rPr>
          <w:delText xml:space="preserve">However, </w:delText>
        </w:r>
        <w:r w:rsidR="00CF29C0" w:rsidRPr="003E0607" w:rsidDel="004E6AF8">
          <w:rPr>
            <w:b w:val="0"/>
          </w:rPr>
          <w:delText xml:space="preserve">it is possible for other </w:delText>
        </w:r>
        <w:r w:rsidR="00A46B50" w:rsidDel="004E6AF8">
          <w:rPr>
            <w:b w:val="0"/>
          </w:rPr>
          <w:delText>errors</w:delText>
        </w:r>
        <w:r w:rsidR="00A46B50" w:rsidRPr="003E0607" w:rsidDel="004E6AF8">
          <w:rPr>
            <w:b w:val="0"/>
          </w:rPr>
          <w:delText xml:space="preserve"> </w:delText>
        </w:r>
        <w:r w:rsidR="00CF29C0" w:rsidRPr="003E0607" w:rsidDel="004E6AF8">
          <w:rPr>
            <w:b w:val="0"/>
          </w:rPr>
          <w:delText>to occur.</w:delText>
        </w:r>
      </w:del>
    </w:p>
    <w:p w14:paraId="6D1F995A" w14:textId="2E82BBCE" w:rsidR="00CF29C0" w:rsidRPr="003E0607" w:rsidRDefault="00CF29C0" w:rsidP="003E0607">
      <w:pPr>
        <w:pStyle w:val="Heading3"/>
        <w:numPr>
          <w:ilvl w:val="1"/>
          <w:numId w:val="45"/>
        </w:numPr>
        <w:rPr>
          <w:b w:val="0"/>
        </w:rPr>
      </w:pPr>
      <w:r>
        <w:rPr>
          <w:b w:val="0"/>
        </w:rPr>
        <w:t>Once the code has been adjusted return to s</w:t>
      </w:r>
      <w:r w:rsidRPr="003E0607">
        <w:rPr>
          <w:b w:val="0"/>
        </w:rPr>
        <w:t xml:space="preserve">tep 2.3 to 2.4 to ensure </w:t>
      </w:r>
      <w:r>
        <w:rPr>
          <w:b w:val="0"/>
        </w:rPr>
        <w:t xml:space="preserve">the windows are </w:t>
      </w:r>
      <w:r w:rsidRPr="003E0607">
        <w:rPr>
          <w:b w:val="0"/>
        </w:rPr>
        <w:t xml:space="preserve">ready for </w:t>
      </w:r>
      <w:del w:id="706" w:author="Ewald, Sarah (se2s)" w:date="2019-08-20T13:23:00Z">
        <w:r w:rsidRPr="003E0607" w:rsidDel="00236BC9">
          <w:rPr>
            <w:b w:val="0"/>
          </w:rPr>
          <w:delText xml:space="preserve">Sikulix </w:delText>
        </w:r>
      </w:del>
      <w:proofErr w:type="spellStart"/>
      <w:ins w:id="707" w:author="Ewald, Sarah (se2s)" w:date="2019-08-20T13:23:00Z">
        <w:r w:rsidR="00236BC9" w:rsidRPr="003E0607">
          <w:rPr>
            <w:b w:val="0"/>
          </w:rPr>
          <w:t>Sikuli</w:t>
        </w:r>
        <w:r w:rsidR="00236BC9">
          <w:rPr>
            <w:b w:val="0"/>
          </w:rPr>
          <w:t>X</w:t>
        </w:r>
        <w:proofErr w:type="spellEnd"/>
        <w:r w:rsidR="00236BC9" w:rsidRPr="003E0607">
          <w:rPr>
            <w:b w:val="0"/>
          </w:rPr>
          <w:t xml:space="preserve"> </w:t>
        </w:r>
      </w:ins>
      <w:r w:rsidRPr="003E0607">
        <w:rPr>
          <w:b w:val="0"/>
        </w:rPr>
        <w:t>automation.</w:t>
      </w:r>
    </w:p>
    <w:p w14:paraId="1B9809CB" w14:textId="733A63BF" w:rsidR="00832B91" w:rsidRDefault="00CF29C0" w:rsidP="00CF29C0">
      <w:pPr>
        <w:pStyle w:val="Heading3"/>
        <w:numPr>
          <w:ilvl w:val="1"/>
          <w:numId w:val="45"/>
        </w:numPr>
        <w:rPr>
          <w:b w:val="0"/>
        </w:rPr>
      </w:pPr>
      <w:r>
        <w:rPr>
          <w:b w:val="0"/>
        </w:rPr>
        <w:t>Identify the t</w:t>
      </w:r>
      <w:r w:rsidRPr="003E0607">
        <w:rPr>
          <w:b w:val="0"/>
        </w:rPr>
        <w:t>ile where the automation should resume in “</w:t>
      </w:r>
      <w:proofErr w:type="spellStart"/>
      <w:r w:rsidRPr="003E0607">
        <w:rPr>
          <w:b w:val="0"/>
        </w:rPr>
        <w:t>stp_call_oneChannel.Sikulix</w:t>
      </w:r>
      <w:proofErr w:type="spellEnd"/>
      <w:r w:rsidRPr="003E0607">
        <w:rPr>
          <w:b w:val="0"/>
        </w:rPr>
        <w:t>”</w:t>
      </w:r>
      <w:r>
        <w:rPr>
          <w:b w:val="0"/>
        </w:rPr>
        <w:t xml:space="preserve">. </w:t>
      </w:r>
    </w:p>
    <w:p w14:paraId="32BC6C3E" w14:textId="43A02142" w:rsidR="00832B91" w:rsidRPr="003E0607" w:rsidRDefault="00832B91" w:rsidP="003E0607">
      <w:pPr>
        <w:pStyle w:val="Heading3"/>
        <w:numPr>
          <w:ilvl w:val="2"/>
          <w:numId w:val="45"/>
        </w:numPr>
        <w:rPr>
          <w:b w:val="0"/>
        </w:rPr>
      </w:pPr>
      <w:r>
        <w:rPr>
          <w:b w:val="0"/>
        </w:rPr>
        <w:t>Note:</w:t>
      </w:r>
      <w:r w:rsidR="0077703C">
        <w:rPr>
          <w:b w:val="0"/>
        </w:rPr>
        <w:t xml:space="preserve"> </w:t>
      </w:r>
      <w:r w:rsidRPr="00E72B02">
        <w:rPr>
          <w:b w:val="0"/>
        </w:rPr>
        <w:t xml:space="preserve">the </w:t>
      </w:r>
      <w:del w:id="708" w:author="Ewald, Sarah (se2s)" w:date="2019-08-20T13:23:00Z">
        <w:r w:rsidRPr="00E72B02" w:rsidDel="00236BC9">
          <w:rPr>
            <w:b w:val="0"/>
          </w:rPr>
          <w:delText xml:space="preserve">sikulix </w:delText>
        </w:r>
      </w:del>
      <w:proofErr w:type="spellStart"/>
      <w:ins w:id="709" w:author="boris yin" w:date="2019-08-25T18:03:00Z">
        <w:r w:rsidR="009A732E">
          <w:rPr>
            <w:b w:val="0"/>
          </w:rPr>
          <w:t>S</w:t>
        </w:r>
      </w:ins>
      <w:ins w:id="710" w:author="Ewald, Sarah (se2s)" w:date="2019-08-20T13:23:00Z">
        <w:del w:id="711" w:author="boris yin" w:date="2019-08-25T18:03:00Z">
          <w:r w:rsidR="00236BC9" w:rsidRPr="00E72B02" w:rsidDel="009A732E">
            <w:rPr>
              <w:b w:val="0"/>
            </w:rPr>
            <w:delText>s</w:delText>
          </w:r>
        </w:del>
        <w:r w:rsidR="00236BC9" w:rsidRPr="00E72B02">
          <w:rPr>
            <w:b w:val="0"/>
          </w:rPr>
          <w:t>ikuli</w:t>
        </w:r>
        <w:r w:rsidR="00236BC9">
          <w:rPr>
            <w:b w:val="0"/>
          </w:rPr>
          <w:t>X</w:t>
        </w:r>
        <w:proofErr w:type="spellEnd"/>
        <w:r w:rsidR="00236BC9" w:rsidRPr="00E72B02">
          <w:rPr>
            <w:b w:val="0"/>
          </w:rPr>
          <w:t xml:space="preserve"> </w:t>
        </w:r>
      </w:ins>
      <w:r w:rsidRPr="00E72B02">
        <w:rPr>
          <w:b w:val="0"/>
        </w:rPr>
        <w:t xml:space="preserve">code follows a syntax that </w:t>
      </w:r>
      <w:ins w:id="712" w:author="boris yin" w:date="2019-08-25T18:04:00Z">
        <w:r w:rsidR="009A732E">
          <w:rPr>
            <w:b w:val="0"/>
          </w:rPr>
          <w:t>the Nth file has an index of N-1.</w:t>
        </w:r>
      </w:ins>
      <w:del w:id="713" w:author="boris yin" w:date="2019-08-25T18:04:00Z">
        <w:r w:rsidRPr="00E72B02" w:rsidDel="009A732E">
          <w:rPr>
            <w:b w:val="0"/>
          </w:rPr>
          <w:delText xml:space="preserve">an n-element array </w:delText>
        </w:r>
        <w:r w:rsidR="00370F83" w:rsidDel="009A732E">
          <w:rPr>
            <w:b w:val="0"/>
          </w:rPr>
          <w:delText>counts</w:delText>
        </w:r>
        <w:r w:rsidR="00370F83" w:rsidRPr="00E72B02" w:rsidDel="009A732E">
          <w:rPr>
            <w:b w:val="0"/>
          </w:rPr>
          <w:delText xml:space="preserve"> </w:delText>
        </w:r>
        <w:r w:rsidRPr="00E72B02" w:rsidDel="009A732E">
          <w:rPr>
            <w:b w:val="0"/>
          </w:rPr>
          <w:delText>from 0 to n-1.</w:delText>
        </w:r>
      </w:del>
      <w:r>
        <w:rPr>
          <w:b w:val="0"/>
        </w:rPr>
        <w:t xml:space="preserve"> </w:t>
      </w:r>
      <w:r w:rsidRPr="00E72B02">
        <w:rPr>
          <w:b w:val="0"/>
        </w:rPr>
        <w:t xml:space="preserve">For </w:t>
      </w:r>
      <w:r>
        <w:rPr>
          <w:b w:val="0"/>
        </w:rPr>
        <w:t>example</w:t>
      </w:r>
      <w:r w:rsidRPr="00E72B02">
        <w:rPr>
          <w:b w:val="0"/>
        </w:rPr>
        <w:t xml:space="preserve">, </w:t>
      </w:r>
      <w:r>
        <w:rPr>
          <w:b w:val="0"/>
        </w:rPr>
        <w:t xml:space="preserve">if you would like to </w:t>
      </w:r>
      <w:r w:rsidRPr="00E72B02">
        <w:rPr>
          <w:b w:val="0"/>
        </w:rPr>
        <w:t xml:space="preserve">resume STOMP from position file #2 and tile position #51, enter 1 and 50, respectively for position file and tile position </w:t>
      </w:r>
      <w:r>
        <w:rPr>
          <w:b w:val="0"/>
        </w:rPr>
        <w:t>(as indicated</w:t>
      </w:r>
      <w:r w:rsidRPr="00E72B02">
        <w:rPr>
          <w:b w:val="0"/>
        </w:rPr>
        <w:t xml:space="preserve"> below</w:t>
      </w:r>
      <w:r>
        <w:rPr>
          <w:b w:val="0"/>
        </w:rPr>
        <w:t>)</w:t>
      </w:r>
      <w:r w:rsidRPr="00E72B02">
        <w:rPr>
          <w:b w:val="0"/>
        </w:rPr>
        <w:t xml:space="preserve"> in the </w:t>
      </w:r>
      <w:del w:id="714" w:author="Ewald, Sarah (se2s)" w:date="2019-08-20T13:24:00Z">
        <w:r w:rsidRPr="00E72B02" w:rsidDel="00236BC9">
          <w:rPr>
            <w:b w:val="0"/>
          </w:rPr>
          <w:delText xml:space="preserve">Sikulix </w:delText>
        </w:r>
      </w:del>
      <w:proofErr w:type="spellStart"/>
      <w:ins w:id="715" w:author="Ewald, Sarah (se2s)" w:date="2019-08-20T13:24:00Z">
        <w:r w:rsidR="00236BC9" w:rsidRPr="00E72B02">
          <w:rPr>
            <w:b w:val="0"/>
          </w:rPr>
          <w:t>Sikuli</w:t>
        </w:r>
        <w:r w:rsidR="00236BC9">
          <w:rPr>
            <w:b w:val="0"/>
          </w:rPr>
          <w:t>X</w:t>
        </w:r>
        <w:proofErr w:type="spellEnd"/>
        <w:r w:rsidR="00236BC9" w:rsidRPr="00E72B02">
          <w:rPr>
            <w:b w:val="0"/>
          </w:rPr>
          <w:t xml:space="preserve"> </w:t>
        </w:r>
      </w:ins>
      <w:r w:rsidRPr="00E72B02">
        <w:rPr>
          <w:b w:val="0"/>
        </w:rPr>
        <w:t>code.</w:t>
      </w:r>
    </w:p>
    <w:p w14:paraId="0191428C" w14:textId="77777777" w:rsidR="00832B91" w:rsidRDefault="00832B91" w:rsidP="003E0607">
      <w:pPr>
        <w:pStyle w:val="Compact"/>
        <w:ind w:left="1680" w:firstLine="240"/>
      </w:pPr>
      <w:r>
        <w:rPr>
          <w:noProof/>
        </w:rPr>
        <w:drawing>
          <wp:inline distT="0" distB="0" distL="0" distR="0" wp14:anchorId="3CB294EE" wp14:editId="6CBAA137">
            <wp:extent cx="1902905" cy="47798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llustrator%20files/3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217" cy="47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8F87B6" w14:textId="373B2C7D" w:rsidR="00850240" w:rsidRPr="003E0607" w:rsidRDefault="00CF29C0">
      <w:pPr>
        <w:pStyle w:val="Heading3"/>
        <w:rPr>
          <w:b w:val="0"/>
        </w:rPr>
      </w:pPr>
      <w:bookmarkStart w:id="716" w:name="for-instance-resume-stomp-from-position-"/>
      <w:bookmarkStart w:id="717" w:name="the-sikulix-code-follows-a-syntax-that-a"/>
      <w:bookmarkStart w:id="718" w:name="count-the-pixels-stomped-to-estimate-the"/>
      <w:bookmarkEnd w:id="716"/>
      <w:bookmarkEnd w:id="717"/>
      <w:bookmarkEnd w:id="718"/>
      <w:r w:rsidRPr="003E0607">
        <w:rPr>
          <w:b w:val="0"/>
        </w:rPr>
        <w:lastRenderedPageBreak/>
        <w:t>3</w:t>
      </w:r>
      <w:r w:rsidR="00832B91" w:rsidRPr="003E0607">
        <w:rPr>
          <w:b w:val="0"/>
        </w:rPr>
        <w:t>.</w:t>
      </w:r>
      <w:r w:rsidRPr="003E0607">
        <w:rPr>
          <w:b w:val="0"/>
        </w:rPr>
        <w:t xml:space="preserve"> </w:t>
      </w:r>
      <w:r w:rsidR="00832B91">
        <w:rPr>
          <w:b w:val="0"/>
        </w:rPr>
        <w:t>C</w:t>
      </w:r>
      <w:r w:rsidRPr="003E0607">
        <w:rPr>
          <w:b w:val="0"/>
        </w:rPr>
        <w:t xml:space="preserve">ount the </w:t>
      </w:r>
      <w:r w:rsidR="00832B91" w:rsidRPr="00832B91">
        <w:rPr>
          <w:b w:val="0"/>
        </w:rPr>
        <w:t xml:space="preserve">total number of </w:t>
      </w:r>
      <w:r w:rsidRPr="003E0607">
        <w:rPr>
          <w:b w:val="0"/>
        </w:rPr>
        <w:t xml:space="preserve">pixels </w:t>
      </w:r>
      <w:r w:rsidR="00832B91" w:rsidRPr="00832B91">
        <w:rPr>
          <w:b w:val="0"/>
        </w:rPr>
        <w:t xml:space="preserve">that were exposed to UV light </w:t>
      </w:r>
      <w:r w:rsidRPr="003E0607">
        <w:rPr>
          <w:b w:val="0"/>
        </w:rPr>
        <w:t>to estimate the amount of tagged proteins.</w:t>
      </w:r>
    </w:p>
    <w:p w14:paraId="766D6780" w14:textId="60A22A35" w:rsidR="00850240" w:rsidRPr="003E0607" w:rsidRDefault="00CF29C0">
      <w:pPr>
        <w:pStyle w:val="Heading3"/>
        <w:numPr>
          <w:ilvl w:val="0"/>
          <w:numId w:val="46"/>
        </w:numPr>
        <w:rPr>
          <w:b w:val="0"/>
        </w:rPr>
      </w:pPr>
      <w:bookmarkStart w:id="719" w:name="note-3.1-the-images-and-log-files-are-or"/>
      <w:bookmarkStart w:id="720" w:name="run-the-python-code-totalpixels_alllogs."/>
      <w:bookmarkEnd w:id="719"/>
      <w:bookmarkEnd w:id="720"/>
      <w:r w:rsidRPr="003E0607">
        <w:rPr>
          <w:b w:val="0"/>
        </w:rPr>
        <w:t xml:space="preserve">3.1. </w:t>
      </w:r>
      <w:r w:rsidR="00832B91" w:rsidRPr="00832B91">
        <w:rPr>
          <w:b w:val="0"/>
        </w:rPr>
        <w:t>In Block 7 “Spyder</w:t>
      </w:r>
      <w:r w:rsidR="00832B91" w:rsidRPr="00C9775D">
        <w:rPr>
          <w:b w:val="0"/>
        </w:rPr>
        <w:t>”</w:t>
      </w:r>
      <w:r w:rsidR="00832B91" w:rsidRPr="00832B91">
        <w:rPr>
          <w:b w:val="0"/>
        </w:rPr>
        <w:t xml:space="preserve"> r</w:t>
      </w:r>
      <w:r w:rsidRPr="003E0607">
        <w:rPr>
          <w:b w:val="0"/>
        </w:rPr>
        <w:t>un the python code “TotalPixels_allLogs.py”.</w:t>
      </w:r>
    </w:p>
    <w:p w14:paraId="5E28850F" w14:textId="3BF9B827" w:rsidR="00850240" w:rsidRPr="003E0607" w:rsidRDefault="00236BC9">
      <w:pPr>
        <w:pStyle w:val="Heading3"/>
        <w:numPr>
          <w:ilvl w:val="1"/>
          <w:numId w:val="47"/>
        </w:numPr>
        <w:rPr>
          <w:b w:val="0"/>
        </w:rPr>
      </w:pPr>
      <w:bookmarkStart w:id="721" w:name="line-15-enter-the-path-of-the-parent-fol"/>
      <w:bookmarkEnd w:id="721"/>
      <w:ins w:id="722" w:author="Ewald, Sarah (se2s)" w:date="2019-08-20T13:24:00Z">
        <w:r>
          <w:rPr>
            <w:b w:val="0"/>
          </w:rPr>
          <w:t>l</w:t>
        </w:r>
      </w:ins>
      <w:del w:id="723" w:author="Ewald, Sarah (se2s)" w:date="2019-08-20T13:24:00Z">
        <w:r w:rsidR="00CF29C0" w:rsidRPr="003E0607" w:rsidDel="00236BC9">
          <w:rPr>
            <w:b w:val="0"/>
          </w:rPr>
          <w:delText>l</w:delText>
        </w:r>
      </w:del>
      <w:r w:rsidR="00CF29C0" w:rsidRPr="003E0607">
        <w:rPr>
          <w:b w:val="0"/>
        </w:rPr>
        <w:t>ine 15: enter the path of the parent folder generated at step 2.4.1.</w:t>
      </w:r>
    </w:p>
    <w:p w14:paraId="538573BA" w14:textId="77777777" w:rsidR="00850240" w:rsidRPr="00832B91" w:rsidRDefault="00CF29C0">
      <w:pPr>
        <w:pStyle w:val="Compact"/>
        <w:numPr>
          <w:ilvl w:val="1"/>
          <w:numId w:val="2"/>
        </w:numPr>
      </w:pPr>
      <w:r w:rsidRPr="00832B91">
        <w:rPr>
          <w:noProof/>
        </w:rPr>
        <w:drawing>
          <wp:inline distT="0" distB="0" distL="0" distR="0" wp14:anchorId="4A8DD157" wp14:editId="3DA4D551">
            <wp:extent cx="5334000" cy="135774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countPixel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59A43" w14:textId="6B8EC486" w:rsidR="00850240" w:rsidRPr="003E0607" w:rsidRDefault="00CF29C0">
      <w:pPr>
        <w:pStyle w:val="Heading3"/>
        <w:numPr>
          <w:ilvl w:val="1"/>
          <w:numId w:val="47"/>
        </w:numPr>
        <w:rPr>
          <w:b w:val="0"/>
        </w:rPr>
      </w:pPr>
      <w:bookmarkStart w:id="724" w:name="the-script-will-iterate-through-all-its-"/>
      <w:bookmarkEnd w:id="724"/>
      <w:del w:id="725" w:author="Ewald, Sarah (se2s)" w:date="2019-08-20T13:24:00Z">
        <w:r w:rsidRPr="003E0607" w:rsidDel="00236BC9">
          <w:rPr>
            <w:b w:val="0"/>
          </w:rPr>
          <w:delText>t</w:delText>
        </w:r>
      </w:del>
      <w:ins w:id="726" w:author="Ewald, Sarah (se2s)" w:date="2019-08-20T13:24:00Z">
        <w:r w:rsidR="00236BC9">
          <w:rPr>
            <w:b w:val="0"/>
          </w:rPr>
          <w:t>T</w:t>
        </w:r>
      </w:ins>
      <w:r w:rsidRPr="003E0607">
        <w:rPr>
          <w:b w:val="0"/>
        </w:rPr>
        <w:t>he script will iterate through all its subfolder and collect and summarize the total pixels.</w:t>
      </w:r>
    </w:p>
    <w:p w14:paraId="780BED20" w14:textId="4EDDE049" w:rsidR="00832B91" w:rsidRPr="00E72B02" w:rsidRDefault="00832B91" w:rsidP="003E0607">
      <w:pPr>
        <w:pStyle w:val="Heading3"/>
        <w:numPr>
          <w:ilvl w:val="1"/>
          <w:numId w:val="46"/>
        </w:numPr>
        <w:rPr>
          <w:b w:val="0"/>
        </w:rPr>
      </w:pPr>
      <w:r w:rsidRPr="00E72B02">
        <w:rPr>
          <w:b w:val="0"/>
        </w:rPr>
        <w:t>Note: the images and log files are organized into the folders by the order of the position files generated at the step 2.3.2.</w:t>
      </w:r>
    </w:p>
    <w:p w14:paraId="135D2973" w14:textId="77777777" w:rsidR="00832B91" w:rsidRPr="00832B91" w:rsidRDefault="00832B91" w:rsidP="003E0607">
      <w:pPr>
        <w:pStyle w:val="BodyText"/>
      </w:pPr>
    </w:p>
    <w:p w14:paraId="6EEBC132" w14:textId="77777777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7984EAD" wp14:editId="17E7AF62">
            <wp:extent cx="3368040" cy="2540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llustrator%20files/countPix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5F9898" w14:textId="38E1D66C" w:rsidR="00850240" w:rsidRPr="003E0607" w:rsidDel="00236BC9" w:rsidRDefault="00CF29C0">
      <w:pPr>
        <w:pStyle w:val="Heading3"/>
        <w:numPr>
          <w:ilvl w:val="0"/>
          <w:numId w:val="46"/>
        </w:numPr>
        <w:rPr>
          <w:del w:id="727" w:author="Ewald, Sarah (se2s)" w:date="2019-08-20T13:25:00Z"/>
          <w:b w:val="0"/>
        </w:rPr>
      </w:pPr>
      <w:bookmarkStart w:id="728" w:name="note-3.2-typically-labeling-4---5-millio"/>
      <w:bookmarkEnd w:id="728"/>
      <w:r w:rsidRPr="003E0607">
        <w:rPr>
          <w:b w:val="0"/>
        </w:rPr>
        <w:lastRenderedPageBreak/>
        <w:t>Note</w:t>
      </w:r>
      <w:r w:rsidR="00832B91" w:rsidRPr="003E0607">
        <w:rPr>
          <w:b w:val="0"/>
        </w:rPr>
        <w:t>:</w:t>
      </w:r>
      <w:r w:rsidRPr="003E0607">
        <w:rPr>
          <w:b w:val="0"/>
        </w:rPr>
        <w:t xml:space="preserve"> Typically, labeling 4 - 5 million pixels with mask </w:t>
      </w:r>
      <w:del w:id="729" w:author="Ewald, Sarah (se2s)" w:date="2019-08-20T13:25:00Z">
        <w:r w:rsidRPr="003E0607" w:rsidDel="00236BC9">
          <w:rPr>
            <w:b w:val="0"/>
          </w:rPr>
          <w:delText>resoution</w:delText>
        </w:r>
      </w:del>
      <w:ins w:id="730" w:author="Ewald, Sarah (se2s)" w:date="2019-08-20T13:25:00Z">
        <w:r w:rsidR="00236BC9" w:rsidRPr="003E0607">
          <w:rPr>
            <w:b w:val="0"/>
          </w:rPr>
          <w:t>resolution</w:t>
        </w:r>
      </w:ins>
      <w:r w:rsidRPr="003E0607">
        <w:rPr>
          <w:b w:val="0"/>
        </w:rPr>
        <w:t xml:space="preserve">: 512x512 pixel-by-pixel under 25x lens should </w:t>
      </w:r>
      <w:del w:id="731" w:author="Ewald, Sarah (se2s)" w:date="2019-08-20T13:25:00Z">
        <w:r w:rsidRPr="003E0607" w:rsidDel="00236BC9">
          <w:rPr>
            <w:b w:val="0"/>
          </w:rPr>
          <w:delText xml:space="preserve">render </w:delText>
        </w:r>
      </w:del>
      <w:ins w:id="732" w:author="Ewald, Sarah (se2s)" w:date="2019-08-20T13:25:00Z">
        <w:r w:rsidR="00236BC9">
          <w:rPr>
            <w:b w:val="0"/>
          </w:rPr>
          <w:t>biotinylate</w:t>
        </w:r>
        <w:r w:rsidR="00236BC9" w:rsidRPr="003E0607">
          <w:rPr>
            <w:b w:val="0"/>
          </w:rPr>
          <w:t xml:space="preserve"> </w:t>
        </w:r>
      </w:ins>
      <w:r w:rsidRPr="003E0607">
        <w:rPr>
          <w:b w:val="0"/>
        </w:rPr>
        <w:t xml:space="preserve">sufficient proteins for one </w:t>
      </w:r>
      <w:del w:id="733" w:author="Ewald, Sarah (se2s)" w:date="2019-08-20T13:25:00Z">
        <w:r w:rsidRPr="003E0607" w:rsidDel="00236BC9">
          <w:rPr>
            <w:b w:val="0"/>
          </w:rPr>
          <w:delText xml:space="preserve">sample for </w:delText>
        </w:r>
      </w:del>
      <w:r w:rsidRPr="003E0607">
        <w:rPr>
          <w:b w:val="0"/>
        </w:rPr>
        <w:t xml:space="preserve">Mass Spec </w:t>
      </w:r>
      <w:ins w:id="734" w:author="Ewald, Sarah (se2s)" w:date="2019-08-20T13:25:00Z">
        <w:r w:rsidR="00236BC9">
          <w:rPr>
            <w:b w:val="0"/>
          </w:rPr>
          <w:t xml:space="preserve">sample </w:t>
        </w:r>
      </w:ins>
      <w:r w:rsidRPr="003E0607">
        <w:rPr>
          <w:b w:val="0"/>
        </w:rPr>
        <w:t>submission.</w:t>
      </w:r>
      <w:ins w:id="735" w:author="Ewald, Sarah (se2s)" w:date="2019-08-20T13:25:00Z">
        <w:r w:rsidR="00236BC9">
          <w:rPr>
            <w:b w:val="0"/>
          </w:rPr>
          <w:t xml:space="preserve"> </w:t>
        </w:r>
      </w:ins>
    </w:p>
    <w:p w14:paraId="1F6DDBC2" w14:textId="1FA0DEF7" w:rsidR="00850240" w:rsidRPr="00236BC9" w:rsidRDefault="00CF29C0">
      <w:pPr>
        <w:pStyle w:val="Heading3"/>
        <w:numPr>
          <w:ilvl w:val="0"/>
          <w:numId w:val="46"/>
        </w:numPr>
        <w:rPr>
          <w:b w:val="0"/>
        </w:rPr>
        <w:pPrChange w:id="736" w:author="Ewald, Sarah (se2s)" w:date="2019-08-20T13:25:00Z">
          <w:pPr>
            <w:pStyle w:val="Heading3"/>
            <w:numPr>
              <w:ilvl w:val="1"/>
              <w:numId w:val="48"/>
            </w:numPr>
            <w:tabs>
              <w:tab w:val="num" w:pos="720"/>
            </w:tabs>
            <w:ind w:left="1200" w:hanging="480"/>
          </w:pPr>
        </w:pPrChange>
      </w:pPr>
      <w:bookmarkStart w:id="737" w:name="approximately-four-days-per-sample-on-th"/>
      <w:bookmarkEnd w:id="737"/>
      <w:r w:rsidRPr="00236BC9">
        <w:rPr>
          <w:b w:val="0"/>
        </w:rPr>
        <w:t xml:space="preserve">Approximately four days per sample on the microscope is required to </w:t>
      </w:r>
      <w:del w:id="738" w:author="Ewald, Sarah (se2s)" w:date="2019-08-20T13:26:00Z">
        <w:r w:rsidRPr="00236BC9" w:rsidDel="00236BC9">
          <w:rPr>
            <w:b w:val="0"/>
          </w:rPr>
          <w:delText xml:space="preserve">label </w:delText>
        </w:r>
      </w:del>
      <w:ins w:id="739" w:author="Ewald, Sarah (se2s)" w:date="2019-08-20T13:26:00Z">
        <w:r w:rsidR="00236BC9">
          <w:rPr>
            <w:b w:val="0"/>
          </w:rPr>
          <w:t>biotinylate</w:t>
        </w:r>
        <w:r w:rsidR="00236BC9" w:rsidRPr="00236BC9">
          <w:rPr>
            <w:b w:val="0"/>
          </w:rPr>
          <w:t xml:space="preserve"> </w:t>
        </w:r>
      </w:ins>
      <w:r w:rsidRPr="00236BC9">
        <w:rPr>
          <w:b w:val="0"/>
        </w:rPr>
        <w:t>adequate proteins</w:t>
      </w:r>
      <w:ins w:id="740" w:author="Ewald, Sarah (se2s)" w:date="2019-08-20T13:26:00Z">
        <w:r w:rsidR="00236BC9">
          <w:rPr>
            <w:b w:val="0"/>
          </w:rPr>
          <w:t xml:space="preserve"> for each sample</w:t>
        </w:r>
      </w:ins>
      <w:r w:rsidRPr="00236BC9">
        <w:rPr>
          <w:b w:val="0"/>
        </w:rPr>
        <w:t>.</w:t>
      </w:r>
    </w:p>
    <w:p w14:paraId="54946177" w14:textId="4E28AE58" w:rsidR="00850240" w:rsidRDefault="00CF29C0">
      <w:pPr>
        <w:pStyle w:val="Heading3"/>
        <w:rPr>
          <w:b w:val="0"/>
        </w:rPr>
      </w:pPr>
      <w:bookmarkStart w:id="741" w:name="lift-the-stomped-coverslip-and-store-it"/>
      <w:bookmarkEnd w:id="741"/>
      <w:r w:rsidRPr="003E0607">
        <w:rPr>
          <w:b w:val="0"/>
        </w:rPr>
        <w:t>4</w:t>
      </w:r>
      <w:r w:rsidR="00832B91" w:rsidRPr="003E0607">
        <w:rPr>
          <w:b w:val="0"/>
        </w:rPr>
        <w:t>.</w:t>
      </w:r>
      <w:r w:rsidRPr="003E0607">
        <w:rPr>
          <w:b w:val="0"/>
        </w:rPr>
        <w:t xml:space="preserve"> </w:t>
      </w:r>
      <w:r w:rsidR="00832B91">
        <w:rPr>
          <w:b w:val="0"/>
        </w:rPr>
        <w:t xml:space="preserve">Preparing the samples for storage and streptavidin </w:t>
      </w:r>
      <w:del w:id="742" w:author="boris yin" w:date="2019-08-12T15:13:00Z">
        <w:r w:rsidR="00832B91" w:rsidDel="000D444C">
          <w:rPr>
            <w:b w:val="0"/>
          </w:rPr>
          <w:delText>purificaiton</w:delText>
        </w:r>
      </w:del>
      <w:r w:rsidR="000D444C">
        <w:rPr>
          <w:b w:val="0"/>
        </w:rPr>
        <w:t>purification</w:t>
      </w:r>
      <w:r w:rsidR="00832B91" w:rsidRPr="003E0607">
        <w:rPr>
          <w:b w:val="0"/>
        </w:rPr>
        <w:t>.</w:t>
      </w:r>
    </w:p>
    <w:p w14:paraId="3E2C5FE0" w14:textId="426A43EE" w:rsidR="00C9775D" w:rsidRDefault="00C9775D" w:rsidP="00836FFE">
      <w:pPr>
        <w:pStyle w:val="Heading3"/>
        <w:numPr>
          <w:ilvl w:val="0"/>
          <w:numId w:val="49"/>
        </w:numPr>
        <w:rPr>
          <w:b w:val="0"/>
        </w:rPr>
      </w:pPr>
      <w:r w:rsidRPr="003E0607">
        <w:rPr>
          <w:rFonts w:ascii="Calibri" w:hAnsi="Calibri"/>
          <w:bCs w:val="0"/>
        </w:rPr>
        <w:t xml:space="preserve">Note: Several coverslips are usually necessary to tag sufficient protein for mass spec. To avoid off-target </w:t>
      </w:r>
      <w:del w:id="743" w:author="Ewald, Sarah (se2s)" w:date="2019-08-20T13:26:00Z">
        <w:r w:rsidRPr="003E0607" w:rsidDel="00236BC9">
          <w:rPr>
            <w:rFonts w:ascii="Calibri" w:hAnsi="Calibri"/>
            <w:bCs w:val="0"/>
          </w:rPr>
          <w:delText>cross linki</w:delText>
        </w:r>
      </w:del>
      <w:ins w:id="744" w:author="Ewald, Sarah (se2s)" w:date="2019-08-20T13:26:00Z">
        <w:r w:rsidR="00236BC9">
          <w:rPr>
            <w:rFonts w:ascii="Calibri" w:hAnsi="Calibri"/>
            <w:bCs w:val="0"/>
          </w:rPr>
          <w:t>biotinylation</w:t>
        </w:r>
      </w:ins>
      <w:del w:id="745" w:author="Ewald, Sarah (se2s)" w:date="2019-08-20T13:26:00Z">
        <w:r w:rsidRPr="003E0607" w:rsidDel="00236BC9">
          <w:rPr>
            <w:rFonts w:ascii="Calibri" w:hAnsi="Calibri"/>
            <w:bCs w:val="0"/>
          </w:rPr>
          <w:delText>ng</w:delText>
        </w:r>
      </w:del>
      <w:r w:rsidRPr="003E0607">
        <w:rPr>
          <w:rFonts w:ascii="Calibri" w:hAnsi="Calibri"/>
          <w:bCs w:val="0"/>
        </w:rPr>
        <w:t xml:space="preserve"> each coverslip is washed and stored immediately after </w:t>
      </w:r>
      <w:ins w:id="746" w:author="Ewald, Sarah (se2s)" w:date="2019-08-20T13:26:00Z">
        <w:r w:rsidR="00236BC9">
          <w:rPr>
            <w:rFonts w:ascii="Calibri" w:hAnsi="Calibri"/>
            <w:bCs w:val="0"/>
          </w:rPr>
          <w:t>UV-</w:t>
        </w:r>
      </w:ins>
      <w:r w:rsidRPr="003E0607">
        <w:rPr>
          <w:rFonts w:ascii="Calibri" w:hAnsi="Calibri"/>
          <w:bCs w:val="0"/>
        </w:rPr>
        <w:t xml:space="preserve">cross linking is complete.  </w:t>
      </w:r>
      <w:bookmarkStart w:id="747" w:name="unload-the-slide-from-the-microscope-onc"/>
      <w:bookmarkEnd w:id="747"/>
    </w:p>
    <w:p w14:paraId="4C0A838B" w14:textId="09EF986C" w:rsidR="00832B91" w:rsidRDefault="00CF29C0">
      <w:pPr>
        <w:pStyle w:val="Heading3"/>
        <w:numPr>
          <w:ilvl w:val="0"/>
          <w:numId w:val="49"/>
        </w:numPr>
        <w:rPr>
          <w:b w:val="0"/>
        </w:rPr>
      </w:pPr>
      <w:r w:rsidRPr="003E0607">
        <w:rPr>
          <w:b w:val="0"/>
        </w:rPr>
        <w:t xml:space="preserve">4.1 </w:t>
      </w:r>
      <w:r w:rsidR="00832B91">
        <w:rPr>
          <w:b w:val="0"/>
        </w:rPr>
        <w:t xml:space="preserve">Once </w:t>
      </w:r>
      <w:ins w:id="748" w:author="Ewald, Sarah (se2s)" w:date="2019-08-20T13:27:00Z">
        <w:r w:rsidR="00236BC9">
          <w:rPr>
            <w:b w:val="0"/>
          </w:rPr>
          <w:t>UV</w:t>
        </w:r>
        <w:r w:rsidR="00236BC9">
          <w:rPr>
            <w:rFonts w:ascii="Calibri" w:hAnsi="Calibri"/>
            <w:bCs w:val="0"/>
          </w:rPr>
          <w:t>-</w:t>
        </w:r>
        <w:r w:rsidR="00236BC9" w:rsidRPr="00236BC9">
          <w:rPr>
            <w:rFonts w:ascii="Calibri" w:hAnsi="Calibri"/>
            <w:b w:val="0"/>
            <w:bCs w:val="0"/>
            <w:rPrChange w:id="749" w:author="Ewald, Sarah (se2s)" w:date="2019-08-20T13:27:00Z">
              <w:rPr>
                <w:rFonts w:ascii="Calibri" w:hAnsi="Calibri"/>
                <w:bCs w:val="0"/>
              </w:rPr>
            </w:rPrChange>
          </w:rPr>
          <w:t>cross linking</w:t>
        </w:r>
        <w:r w:rsidR="00236BC9" w:rsidRPr="003E0607">
          <w:rPr>
            <w:rFonts w:ascii="Calibri" w:hAnsi="Calibri"/>
            <w:bCs w:val="0"/>
          </w:rPr>
          <w:t xml:space="preserve"> </w:t>
        </w:r>
      </w:ins>
      <w:del w:id="750" w:author="Ewald, Sarah (se2s)" w:date="2019-08-20T13:27:00Z">
        <w:r w:rsidR="00832B91" w:rsidDel="00236BC9">
          <w:rPr>
            <w:b w:val="0"/>
          </w:rPr>
          <w:delText xml:space="preserve">UV targeting </w:delText>
        </w:r>
      </w:del>
      <w:r w:rsidR="00832B91">
        <w:rPr>
          <w:b w:val="0"/>
        </w:rPr>
        <w:t xml:space="preserve">is complete, </w:t>
      </w:r>
      <w:r w:rsidRPr="003E0607">
        <w:rPr>
          <w:b w:val="0"/>
        </w:rPr>
        <w:t>unload the slide from the microscope</w:t>
      </w:r>
      <w:r w:rsidR="00832B91">
        <w:rPr>
          <w:b w:val="0"/>
        </w:rPr>
        <w:t xml:space="preserve">. </w:t>
      </w:r>
    </w:p>
    <w:p w14:paraId="29DCC905" w14:textId="1F69F8D5" w:rsidR="00832B91" w:rsidRDefault="00832B91" w:rsidP="00832B91">
      <w:pPr>
        <w:pStyle w:val="Heading3"/>
        <w:numPr>
          <w:ilvl w:val="1"/>
          <w:numId w:val="49"/>
        </w:numPr>
        <w:rPr>
          <w:b w:val="0"/>
        </w:rPr>
      </w:pPr>
      <w:r>
        <w:rPr>
          <w:b w:val="0"/>
        </w:rPr>
        <w:t>Remove</w:t>
      </w:r>
      <w:r w:rsidR="00CF29C0" w:rsidRPr="003E0607">
        <w:rPr>
          <w:b w:val="0"/>
        </w:rPr>
        <w:t xml:space="preserve"> the immersion oil </w:t>
      </w:r>
      <w:r>
        <w:rPr>
          <w:b w:val="0"/>
        </w:rPr>
        <w:t>w</w:t>
      </w:r>
      <w:r w:rsidR="00CF29C0" w:rsidRPr="003E0607">
        <w:rPr>
          <w:b w:val="0"/>
        </w:rPr>
        <w:t>ith a cotton swab</w:t>
      </w:r>
      <w:r>
        <w:rPr>
          <w:b w:val="0"/>
        </w:rPr>
        <w:t>.</w:t>
      </w:r>
    </w:p>
    <w:p w14:paraId="5B6BF0B7" w14:textId="138A63C0" w:rsidR="00850240" w:rsidRPr="003E0607" w:rsidRDefault="00832B91" w:rsidP="003E0607">
      <w:pPr>
        <w:pStyle w:val="Heading3"/>
        <w:numPr>
          <w:ilvl w:val="1"/>
          <w:numId w:val="49"/>
        </w:numPr>
        <w:rPr>
          <w:b w:val="0"/>
        </w:rPr>
      </w:pPr>
      <w:r>
        <w:rPr>
          <w:b w:val="0"/>
        </w:rPr>
        <w:t>T</w:t>
      </w:r>
      <w:r w:rsidR="00CF29C0" w:rsidRPr="003E0607">
        <w:rPr>
          <w:b w:val="0"/>
        </w:rPr>
        <w:t xml:space="preserve">hen soak the slide in the </w:t>
      </w:r>
      <w:r w:rsidR="002845EE">
        <w:rPr>
          <w:b w:val="0"/>
        </w:rPr>
        <w:t>de</w:t>
      </w:r>
      <w:r w:rsidR="00012DBB">
        <w:rPr>
          <w:b w:val="0"/>
        </w:rPr>
        <w:t>-</w:t>
      </w:r>
      <w:r w:rsidR="002845EE">
        <w:rPr>
          <w:b w:val="0"/>
        </w:rPr>
        <w:t xml:space="preserve">ionized </w:t>
      </w:r>
      <w:r w:rsidR="00CF29C0" w:rsidRPr="003E0607">
        <w:rPr>
          <w:b w:val="0"/>
        </w:rPr>
        <w:t xml:space="preserve">water for </w:t>
      </w:r>
      <w:r>
        <w:rPr>
          <w:b w:val="0"/>
        </w:rPr>
        <w:t>at least 30 minutes at RT, gently shaking and in the dark</w:t>
      </w:r>
      <w:r w:rsidR="00CF29C0" w:rsidRPr="003E0607">
        <w:rPr>
          <w:b w:val="0"/>
        </w:rPr>
        <w:t>.</w:t>
      </w:r>
    </w:p>
    <w:p w14:paraId="56FE7831" w14:textId="2B691A88" w:rsidR="00850240" w:rsidRPr="003E0607" w:rsidRDefault="00CF29C0">
      <w:pPr>
        <w:pStyle w:val="Heading3"/>
        <w:numPr>
          <w:ilvl w:val="0"/>
          <w:numId w:val="49"/>
        </w:numPr>
        <w:rPr>
          <w:b w:val="0"/>
        </w:rPr>
      </w:pPr>
      <w:bookmarkStart w:id="751" w:name="gently-peel-off-the-nail-polish-seal-aro"/>
      <w:bookmarkEnd w:id="751"/>
      <w:r w:rsidRPr="003E0607">
        <w:rPr>
          <w:b w:val="0"/>
        </w:rPr>
        <w:t xml:space="preserve">4.2 </w:t>
      </w:r>
      <w:ins w:id="752" w:author="Ewald, Sarah (se2s)" w:date="2019-08-20T13:27:00Z">
        <w:r w:rsidR="00236BC9">
          <w:rPr>
            <w:b w:val="0"/>
          </w:rPr>
          <w:t>G</w:t>
        </w:r>
      </w:ins>
      <w:del w:id="753" w:author="Ewald, Sarah (se2s)" w:date="2019-08-20T13:27:00Z">
        <w:r w:rsidRPr="003E0607" w:rsidDel="00236BC9">
          <w:rPr>
            <w:b w:val="0"/>
          </w:rPr>
          <w:delText>g</w:delText>
        </w:r>
      </w:del>
      <w:r w:rsidRPr="003E0607">
        <w:rPr>
          <w:b w:val="0"/>
        </w:rPr>
        <w:t xml:space="preserve">ently peel off the nail polish seal </w:t>
      </w:r>
      <w:ins w:id="754" w:author="Ewald, Sarah (se2s)" w:date="2019-08-20T13:27:00Z">
        <w:r w:rsidR="00236BC9">
          <w:rPr>
            <w:b w:val="0"/>
          </w:rPr>
          <w:t xml:space="preserve">securing </w:t>
        </w:r>
      </w:ins>
      <w:del w:id="755" w:author="Ewald, Sarah (se2s)" w:date="2019-08-20T13:27:00Z">
        <w:r w:rsidRPr="003E0607" w:rsidDel="00236BC9">
          <w:rPr>
            <w:b w:val="0"/>
          </w:rPr>
          <w:delText xml:space="preserve">around </w:delText>
        </w:r>
      </w:del>
      <w:r w:rsidRPr="003E0607">
        <w:rPr>
          <w:b w:val="0"/>
        </w:rPr>
        <w:t>the coverslip</w:t>
      </w:r>
      <w:ins w:id="756" w:author="Ewald, Sarah (se2s)" w:date="2019-08-20T13:27:00Z">
        <w:r w:rsidR="00236BC9">
          <w:rPr>
            <w:b w:val="0"/>
          </w:rPr>
          <w:t xml:space="preserve"> to the slide</w:t>
        </w:r>
      </w:ins>
      <w:r w:rsidRPr="003E0607">
        <w:rPr>
          <w:b w:val="0"/>
        </w:rPr>
        <w:t xml:space="preserve">, and transfer the coverslip to a parafilm with the sample side </w:t>
      </w:r>
      <w:ins w:id="757" w:author="Ewald, Sarah (se2s)" w:date="2019-08-20T13:27:00Z">
        <w:r w:rsidR="00236BC9">
          <w:rPr>
            <w:b w:val="0"/>
          </w:rPr>
          <w:t xml:space="preserve">facing </w:t>
        </w:r>
      </w:ins>
      <w:r w:rsidRPr="003E0607">
        <w:rPr>
          <w:b w:val="0"/>
        </w:rPr>
        <w:t>up.</w:t>
      </w:r>
    </w:p>
    <w:p w14:paraId="7B55D639" w14:textId="7693A307" w:rsidR="00850240" w:rsidRPr="003E0607" w:rsidRDefault="00CF29C0">
      <w:pPr>
        <w:pStyle w:val="Heading3"/>
        <w:numPr>
          <w:ilvl w:val="0"/>
          <w:numId w:val="49"/>
        </w:numPr>
        <w:rPr>
          <w:b w:val="0"/>
        </w:rPr>
      </w:pPr>
      <w:bookmarkStart w:id="758" w:name="clean-the-free-affinity-tag-off-the-cove"/>
      <w:bookmarkEnd w:id="758"/>
      <w:r w:rsidRPr="003E0607">
        <w:rPr>
          <w:b w:val="0"/>
        </w:rPr>
        <w:t xml:space="preserve">4.3 </w:t>
      </w:r>
      <w:r w:rsidR="00832B91">
        <w:rPr>
          <w:b w:val="0"/>
        </w:rPr>
        <w:t>Wash</w:t>
      </w:r>
      <w:r w:rsidR="00832B91" w:rsidRPr="003E0607">
        <w:rPr>
          <w:b w:val="0"/>
        </w:rPr>
        <w:t xml:space="preserve"> </w:t>
      </w:r>
      <w:r w:rsidRPr="003E0607">
        <w:rPr>
          <w:b w:val="0"/>
        </w:rPr>
        <w:t xml:space="preserve">the </w:t>
      </w:r>
      <w:r w:rsidR="00832B91">
        <w:rPr>
          <w:b w:val="0"/>
        </w:rPr>
        <w:t>un-crosslinked BP-biotin</w:t>
      </w:r>
      <w:r w:rsidRPr="003E0607">
        <w:rPr>
          <w:b w:val="0"/>
        </w:rPr>
        <w:t xml:space="preserve"> affinity tag off the coverslip</w:t>
      </w:r>
      <w:r w:rsidR="00832B91">
        <w:rPr>
          <w:b w:val="0"/>
        </w:rPr>
        <w:t>.</w:t>
      </w:r>
    </w:p>
    <w:p w14:paraId="27085486" w14:textId="0799067F" w:rsidR="00850240" w:rsidRPr="003E0607" w:rsidRDefault="00236BC9">
      <w:pPr>
        <w:pStyle w:val="Heading3"/>
        <w:numPr>
          <w:ilvl w:val="1"/>
          <w:numId w:val="50"/>
        </w:numPr>
        <w:rPr>
          <w:b w:val="0"/>
        </w:rPr>
      </w:pPr>
      <w:bookmarkStart w:id="759" w:name="add-1-ml-5050-dmsowater-to-the-coverslip"/>
      <w:bookmarkEnd w:id="759"/>
      <w:ins w:id="760" w:author="Ewald, Sarah (se2s)" w:date="2019-08-20T13:28:00Z">
        <w:r>
          <w:rPr>
            <w:b w:val="0"/>
          </w:rPr>
          <w:t xml:space="preserve">Gently </w:t>
        </w:r>
      </w:ins>
      <w:del w:id="761" w:author="Ewald, Sarah (se2s)" w:date="2019-08-20T13:28:00Z">
        <w:r w:rsidR="00832B91" w:rsidDel="00236BC9">
          <w:rPr>
            <w:b w:val="0"/>
          </w:rPr>
          <w:delText>A</w:delText>
        </w:r>
      </w:del>
      <w:ins w:id="762" w:author="Ewald, Sarah (se2s)" w:date="2019-08-20T13:28:00Z">
        <w:r>
          <w:rPr>
            <w:b w:val="0"/>
          </w:rPr>
          <w:t>a</w:t>
        </w:r>
      </w:ins>
      <w:r w:rsidR="00CF29C0" w:rsidRPr="003E0607">
        <w:rPr>
          <w:b w:val="0"/>
        </w:rPr>
        <w:t xml:space="preserve">dd 1 mL 50:50 </w:t>
      </w:r>
      <w:proofErr w:type="spellStart"/>
      <w:proofErr w:type="gramStart"/>
      <w:r w:rsidR="00CF29C0" w:rsidRPr="003E0607">
        <w:rPr>
          <w:b w:val="0"/>
        </w:rPr>
        <w:t>DMSO:water</w:t>
      </w:r>
      <w:proofErr w:type="spellEnd"/>
      <w:proofErr w:type="gramEnd"/>
      <w:r w:rsidR="00CF29C0" w:rsidRPr="003E0607">
        <w:rPr>
          <w:b w:val="0"/>
        </w:rPr>
        <w:t xml:space="preserve"> to the coverslip, and asp</w:t>
      </w:r>
      <w:r w:rsidR="00832B91">
        <w:rPr>
          <w:b w:val="0"/>
        </w:rPr>
        <w:t>i</w:t>
      </w:r>
      <w:r w:rsidR="00CF29C0" w:rsidRPr="003E0607">
        <w:rPr>
          <w:b w:val="0"/>
        </w:rPr>
        <w:t>rate the liquid after 5 min. Repeat 3 times.</w:t>
      </w:r>
    </w:p>
    <w:p w14:paraId="059F706D" w14:textId="5BC9C1AC" w:rsidR="00850240" w:rsidRPr="003E0607" w:rsidRDefault="00236BC9">
      <w:pPr>
        <w:pStyle w:val="Heading3"/>
        <w:numPr>
          <w:ilvl w:val="1"/>
          <w:numId w:val="50"/>
        </w:numPr>
        <w:rPr>
          <w:b w:val="0"/>
        </w:rPr>
      </w:pPr>
      <w:bookmarkStart w:id="763" w:name="add-1-ml-water-to-the-coverslip-and-aspe"/>
      <w:bookmarkEnd w:id="763"/>
      <w:ins w:id="764" w:author="Ewald, Sarah (se2s)" w:date="2019-08-20T13:28:00Z">
        <w:r>
          <w:rPr>
            <w:b w:val="0"/>
          </w:rPr>
          <w:t>Gently a</w:t>
        </w:r>
      </w:ins>
      <w:del w:id="765" w:author="Ewald, Sarah (se2s)" w:date="2019-08-20T13:28:00Z">
        <w:r w:rsidR="00832B91" w:rsidDel="00236BC9">
          <w:rPr>
            <w:b w:val="0"/>
          </w:rPr>
          <w:delText>A</w:delText>
        </w:r>
      </w:del>
      <w:r w:rsidR="00CF29C0" w:rsidRPr="003E0607">
        <w:rPr>
          <w:b w:val="0"/>
        </w:rPr>
        <w:t>dd 1 mL water to the coverslip, and asp</w:t>
      </w:r>
      <w:r w:rsidR="00832B91">
        <w:rPr>
          <w:b w:val="0"/>
        </w:rPr>
        <w:t>i</w:t>
      </w:r>
      <w:r w:rsidR="00CF29C0" w:rsidRPr="003E0607">
        <w:rPr>
          <w:b w:val="0"/>
        </w:rPr>
        <w:t>rate the liquid after 5 min. Repeat 3 times.</w:t>
      </w:r>
    </w:p>
    <w:p w14:paraId="122415C7" w14:textId="03BE7C59" w:rsidR="00C9775D" w:rsidRDefault="00832B91">
      <w:pPr>
        <w:pStyle w:val="Heading3"/>
        <w:numPr>
          <w:ilvl w:val="1"/>
          <w:numId w:val="50"/>
        </w:numPr>
        <w:rPr>
          <w:b w:val="0"/>
        </w:rPr>
      </w:pPr>
      <w:bookmarkStart w:id="766" w:name="tap-the-coversllip-on-a-paper-to-get-rid"/>
      <w:bookmarkEnd w:id="766"/>
      <w:r>
        <w:rPr>
          <w:b w:val="0"/>
        </w:rPr>
        <w:t xml:space="preserve">Using tweezers, lift and </w:t>
      </w:r>
      <w:r w:rsidR="00CF29C0" w:rsidRPr="003E0607">
        <w:rPr>
          <w:b w:val="0"/>
        </w:rPr>
        <w:t xml:space="preserve">the </w:t>
      </w:r>
      <w:r>
        <w:rPr>
          <w:b w:val="0"/>
        </w:rPr>
        <w:t>coverslip and dab</w:t>
      </w:r>
      <w:r w:rsidR="00CF29C0" w:rsidRPr="003E0607">
        <w:rPr>
          <w:b w:val="0"/>
        </w:rPr>
        <w:t xml:space="preserve"> on a </w:t>
      </w:r>
      <w:r w:rsidR="00012DBB">
        <w:rPr>
          <w:b w:val="0"/>
        </w:rPr>
        <w:t>Kim wipe</w:t>
      </w:r>
      <w:r w:rsidRPr="003E0607">
        <w:rPr>
          <w:b w:val="0"/>
        </w:rPr>
        <w:t xml:space="preserve"> </w:t>
      </w:r>
      <w:r w:rsidR="00CF29C0" w:rsidRPr="003E0607">
        <w:rPr>
          <w:b w:val="0"/>
        </w:rPr>
        <w:t>to</w:t>
      </w:r>
      <w:r>
        <w:rPr>
          <w:b w:val="0"/>
        </w:rPr>
        <w:t xml:space="preserve"> remove</w:t>
      </w:r>
      <w:r w:rsidR="00CF29C0" w:rsidRPr="003E0607">
        <w:rPr>
          <w:b w:val="0"/>
        </w:rPr>
        <w:t xml:space="preserve"> excess water</w:t>
      </w:r>
      <w:r>
        <w:rPr>
          <w:b w:val="0"/>
        </w:rPr>
        <w:t>. This limits</w:t>
      </w:r>
      <w:r w:rsidR="00CF29C0" w:rsidRPr="003E0607">
        <w:rPr>
          <w:b w:val="0"/>
        </w:rPr>
        <w:t xml:space="preserve"> ice crystal form</w:t>
      </w:r>
      <w:r>
        <w:rPr>
          <w:b w:val="0"/>
        </w:rPr>
        <w:t xml:space="preserve">ation during </w:t>
      </w:r>
      <w:r w:rsidR="00012DBB">
        <w:rPr>
          <w:b w:val="0"/>
        </w:rPr>
        <w:t>s</w:t>
      </w:r>
      <w:r w:rsidR="00012DBB" w:rsidRPr="003E0607">
        <w:rPr>
          <w:b w:val="0"/>
        </w:rPr>
        <w:t>tora</w:t>
      </w:r>
      <w:r w:rsidR="00012DBB">
        <w:rPr>
          <w:b w:val="0"/>
        </w:rPr>
        <w:t>ge</w:t>
      </w:r>
      <w:r w:rsidR="00CF29C0" w:rsidRPr="003E0607">
        <w:rPr>
          <w:b w:val="0"/>
        </w:rPr>
        <w:t xml:space="preserve">. </w:t>
      </w:r>
    </w:p>
    <w:p w14:paraId="7219135C" w14:textId="52055DBB" w:rsidR="00850240" w:rsidRPr="003E0607" w:rsidRDefault="00012DBB" w:rsidP="00C9775D">
      <w:pPr>
        <w:pStyle w:val="Heading3"/>
        <w:numPr>
          <w:ilvl w:val="0"/>
          <w:numId w:val="49"/>
        </w:numPr>
        <w:rPr>
          <w:b w:val="0"/>
        </w:rPr>
      </w:pPr>
      <w:r>
        <w:rPr>
          <w:b w:val="0"/>
        </w:rPr>
        <w:t xml:space="preserve">4.4 </w:t>
      </w:r>
      <w:r w:rsidRPr="00C9775D">
        <w:rPr>
          <w:b w:val="0"/>
        </w:rPr>
        <w:t>Store</w:t>
      </w:r>
      <w:r w:rsidR="00CF29C0" w:rsidRPr="003E0607">
        <w:rPr>
          <w:b w:val="0"/>
          <w:bCs w:val="0"/>
        </w:rPr>
        <w:t xml:space="preserve"> the coverslip in -20 to -30 </w:t>
      </w:r>
      <w:del w:id="767" w:author="Ewald, Sarah (se2s)" w:date="2019-08-20T13:29:00Z">
        <w:r w:rsidR="00CF29C0" w:rsidRPr="003E0607" w:rsidDel="00236BC9">
          <w:rPr>
            <w:b w:val="0"/>
            <w:bCs w:val="0"/>
          </w:rPr>
          <w:delText xml:space="preserve">degree </w:delText>
        </w:r>
      </w:del>
      <w:r w:rsidR="00CF29C0" w:rsidRPr="003E0607">
        <w:rPr>
          <w:b w:val="0"/>
          <w:bCs w:val="0"/>
        </w:rPr>
        <w:t>C freezer</w:t>
      </w:r>
      <w:bookmarkStart w:id="768" w:name="note-we-do-step-4-immediately-after-stom"/>
      <w:bookmarkEnd w:id="768"/>
      <w:r w:rsidR="00C9775D">
        <w:rPr>
          <w:b w:val="0"/>
        </w:rPr>
        <w:t xml:space="preserve"> until all coverslips are UV cross-linked </w:t>
      </w:r>
      <w:r w:rsidR="00C9775D" w:rsidRPr="00E72B02">
        <w:rPr>
          <w:rFonts w:ascii="Calibri" w:hAnsi="Calibri"/>
          <w:b w:val="0"/>
        </w:rPr>
        <w:t xml:space="preserve">and you are ready to prepare lysate for mass </w:t>
      </w:r>
      <w:r w:rsidRPr="00E72B02">
        <w:rPr>
          <w:rFonts w:ascii="Calibri" w:hAnsi="Calibri"/>
          <w:b w:val="0"/>
        </w:rPr>
        <w:t>spectrometry</w:t>
      </w:r>
      <w:r w:rsidR="00C9775D" w:rsidRPr="00E72B02">
        <w:rPr>
          <w:rFonts w:ascii="Calibri" w:hAnsi="Calibri"/>
          <w:b w:val="0"/>
        </w:rPr>
        <w:t xml:space="preserve"> analysis.</w:t>
      </w:r>
    </w:p>
    <w:sectPr w:rsidR="00850240" w:rsidRPr="003E060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0089E0" w14:textId="77777777" w:rsidR="004D0F57" w:rsidRDefault="004D0F57">
      <w:pPr>
        <w:spacing w:after="0"/>
      </w:pPr>
      <w:r>
        <w:separator/>
      </w:r>
    </w:p>
  </w:endnote>
  <w:endnote w:type="continuationSeparator" w:id="0">
    <w:p w14:paraId="03592BAF" w14:textId="77777777" w:rsidR="004D0F57" w:rsidRDefault="004D0F5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662934" w14:textId="77777777" w:rsidR="004D0F57" w:rsidRDefault="004D0F57">
      <w:r>
        <w:separator/>
      </w:r>
    </w:p>
  </w:footnote>
  <w:footnote w:type="continuationSeparator" w:id="0">
    <w:p w14:paraId="4F22D7A2" w14:textId="77777777" w:rsidR="004D0F57" w:rsidRDefault="004D0F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655DC59"/>
    <w:multiLevelType w:val="multilevel"/>
    <w:tmpl w:val="97B0DC0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90D1E7AC"/>
    <w:multiLevelType w:val="multilevel"/>
    <w:tmpl w:val="C8E47B82"/>
    <w:lvl w:ilvl="0">
      <w:start w:val="1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A3874322"/>
    <w:multiLevelType w:val="multilevel"/>
    <w:tmpl w:val="A748107A"/>
    <w:lvl w:ilvl="0">
      <w:start w:val="2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C9471A5B"/>
    <w:multiLevelType w:val="multilevel"/>
    <w:tmpl w:val="AFC8142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D02ADD82"/>
    <w:multiLevelType w:val="multilevel"/>
    <w:tmpl w:val="5F68874C"/>
    <w:lvl w:ilvl="0">
      <w:start w:val="3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E17F69BA"/>
    <w:multiLevelType w:val="multilevel"/>
    <w:tmpl w:val="D2FC8FC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F93609FB"/>
    <w:multiLevelType w:val="multilevel"/>
    <w:tmpl w:val="FD4E3F42"/>
    <w:lvl w:ilvl="0">
      <w:start w:val="4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06E30E4"/>
    <w:multiLevelType w:val="multilevel"/>
    <w:tmpl w:val="BC2C93A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028B3775"/>
    <w:multiLevelType w:val="multilevel"/>
    <w:tmpl w:val="8F66E4A2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036038F5"/>
    <w:multiLevelType w:val="hybridMultilevel"/>
    <w:tmpl w:val="88500352"/>
    <w:lvl w:ilvl="0" w:tplc="774CFBE0">
      <w:numFmt w:val="bullet"/>
      <w:lvlText w:val="-"/>
      <w:lvlJc w:val="left"/>
      <w:pPr>
        <w:ind w:left="36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1B2201A"/>
    <w:multiLevelType w:val="hybridMultilevel"/>
    <w:tmpl w:val="81342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3025A3"/>
    <w:multiLevelType w:val="hybridMultilevel"/>
    <w:tmpl w:val="54DA94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8774EB"/>
    <w:multiLevelType w:val="hybridMultilevel"/>
    <w:tmpl w:val="64187D7E"/>
    <w:lvl w:ilvl="0" w:tplc="774CFBE0"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0E541C"/>
    <w:multiLevelType w:val="hybridMultilevel"/>
    <w:tmpl w:val="03AE7F94"/>
    <w:lvl w:ilvl="0" w:tplc="774CFBE0"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1513A6"/>
    <w:multiLevelType w:val="hybridMultilevel"/>
    <w:tmpl w:val="88DCC0EC"/>
    <w:lvl w:ilvl="0" w:tplc="D5AE17E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9D38EC"/>
    <w:multiLevelType w:val="multilevel"/>
    <w:tmpl w:val="DC6C9AB0"/>
    <w:lvl w:ilvl="0">
      <w:start w:val="2"/>
      <w:numFmt w:val="decimal"/>
      <w:lvlText w:val="%1."/>
      <w:lvlJc w:val="left"/>
      <w:pPr>
        <w:ind w:left="864" w:hanging="86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64" w:hanging="86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64" w:hanging="86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080" w:hanging="108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60F6E0A"/>
    <w:multiLevelType w:val="multilevel"/>
    <w:tmpl w:val="AFC8142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7FC7669"/>
    <w:multiLevelType w:val="multilevel"/>
    <w:tmpl w:val="580632AE"/>
    <w:lvl w:ilvl="0">
      <w:start w:val="5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lowerLetter"/>
      <w:lvlText w:val="%3."/>
      <w:lvlJc w:val="left"/>
      <w:pPr>
        <w:tabs>
          <w:tab w:val="num" w:pos="1350"/>
        </w:tabs>
        <w:ind w:left="1830" w:hanging="480"/>
      </w:pPr>
    </w:lvl>
    <w:lvl w:ilvl="3">
      <w:start w:val="5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B692D72"/>
    <w:multiLevelType w:val="hybridMultilevel"/>
    <w:tmpl w:val="C8B45116"/>
    <w:lvl w:ilvl="0" w:tplc="AFB679C4"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970A14"/>
    <w:multiLevelType w:val="multilevel"/>
    <w:tmpl w:val="AFC8142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7D266A4"/>
    <w:multiLevelType w:val="hybridMultilevel"/>
    <w:tmpl w:val="22961D10"/>
    <w:lvl w:ilvl="0" w:tplc="E1D2E53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5A736E"/>
    <w:multiLevelType w:val="multilevel"/>
    <w:tmpl w:val="AFC81422"/>
    <w:lvl w:ilvl="0">
      <w:numFmt w:val="bullet"/>
      <w:lvlText w:val="•"/>
      <w:lvlJc w:val="left"/>
      <w:pPr>
        <w:tabs>
          <w:tab w:val="num" w:pos="0"/>
        </w:tabs>
        <w:ind w:left="480" w:hanging="480"/>
      </w:pPr>
      <w:rPr>
        <w:rFonts w:hint="default"/>
      </w:r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  <w:rPr>
        <w:rFonts w:hint="default"/>
      </w:r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  <w:rPr>
        <w:rFonts w:hint="default"/>
      </w:r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  <w:rPr>
        <w:rFonts w:hint="default"/>
      </w:r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  <w:rPr>
        <w:rFonts w:hint="default"/>
      </w:r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  <w:rPr>
        <w:rFonts w:hint="default"/>
      </w:r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  <w:rPr>
        <w:rFonts w:hint="default"/>
      </w:rPr>
    </w:lvl>
    <w:lvl w:ilvl="7">
      <w:numFmt w:val="decimal"/>
      <w:lvlText w:val=""/>
      <w:lvlJc w:val="left"/>
      <w:rPr>
        <w:rFonts w:hint="default"/>
      </w:rPr>
    </w:lvl>
    <w:lvl w:ilvl="8">
      <w:numFmt w:val="decimal"/>
      <w:lvlText w:val=""/>
      <w:lvlJc w:val="left"/>
      <w:rPr>
        <w:rFonts w:hint="default"/>
      </w:rPr>
    </w:lvl>
  </w:abstractNum>
  <w:abstractNum w:abstractNumId="22" w15:restartNumberingAfterBreak="0">
    <w:nsid w:val="65374B38"/>
    <w:multiLevelType w:val="multilevel"/>
    <w:tmpl w:val="F1CE0EA2"/>
    <w:lvl w:ilvl="0">
      <w:numFmt w:val="bullet"/>
      <w:lvlText w:val="-"/>
      <w:lvlJc w:val="left"/>
      <w:pPr>
        <w:tabs>
          <w:tab w:val="num" w:pos="720"/>
        </w:tabs>
        <w:ind w:left="1200" w:hanging="480"/>
      </w:pPr>
      <w:rPr>
        <w:rFonts w:ascii="Calibri" w:eastAsiaTheme="majorEastAsia" w:hAnsi="Calibri" w:cs="Calibri" w:hint="default"/>
      </w:rPr>
    </w:lvl>
    <w:lvl w:ilvl="1">
      <w:numFmt w:val="bullet"/>
      <w:lvlText w:val="–"/>
      <w:lvlJc w:val="left"/>
      <w:pPr>
        <w:tabs>
          <w:tab w:val="num" w:pos="1440"/>
        </w:tabs>
        <w:ind w:left="1920" w:hanging="480"/>
      </w:pPr>
    </w:lvl>
    <w:lvl w:ilvl="2">
      <w:numFmt w:val="bullet"/>
      <w:lvlText w:val="•"/>
      <w:lvlJc w:val="left"/>
      <w:pPr>
        <w:tabs>
          <w:tab w:val="num" w:pos="2160"/>
        </w:tabs>
        <w:ind w:left="2640" w:hanging="480"/>
      </w:pPr>
    </w:lvl>
    <w:lvl w:ilvl="3">
      <w:numFmt w:val="bullet"/>
      <w:lvlText w:val="–"/>
      <w:lvlJc w:val="left"/>
      <w:pPr>
        <w:tabs>
          <w:tab w:val="num" w:pos="2880"/>
        </w:tabs>
        <w:ind w:left="3360" w:hanging="480"/>
      </w:pPr>
    </w:lvl>
    <w:lvl w:ilvl="4">
      <w:numFmt w:val="bullet"/>
      <w:lvlText w:val="•"/>
      <w:lvlJc w:val="left"/>
      <w:pPr>
        <w:tabs>
          <w:tab w:val="num" w:pos="3600"/>
        </w:tabs>
        <w:ind w:left="4080" w:hanging="480"/>
      </w:pPr>
    </w:lvl>
    <w:lvl w:ilvl="5">
      <w:numFmt w:val="bullet"/>
      <w:lvlText w:val="–"/>
      <w:lvlJc w:val="left"/>
      <w:pPr>
        <w:tabs>
          <w:tab w:val="num" w:pos="4320"/>
        </w:tabs>
        <w:ind w:left="4800" w:hanging="480"/>
      </w:pPr>
    </w:lvl>
    <w:lvl w:ilvl="6">
      <w:numFmt w:val="bullet"/>
      <w:lvlText w:val="•"/>
      <w:lvlJc w:val="left"/>
      <w:pPr>
        <w:tabs>
          <w:tab w:val="num" w:pos="5040"/>
        </w:tabs>
        <w:ind w:left="552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744970DF"/>
    <w:multiLevelType w:val="multilevel"/>
    <w:tmpl w:val="E71A83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77B07C4A"/>
    <w:multiLevelType w:val="hybridMultilevel"/>
    <w:tmpl w:val="DD8CFAB0"/>
    <w:lvl w:ilvl="0" w:tplc="774CFBE0">
      <w:numFmt w:val="bullet"/>
      <w:lvlText w:val="-"/>
      <w:lvlJc w:val="left"/>
      <w:pPr>
        <w:ind w:left="180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88D0724"/>
    <w:multiLevelType w:val="hybridMultilevel"/>
    <w:tmpl w:val="E8A49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017B40"/>
    <w:multiLevelType w:val="hybridMultilevel"/>
    <w:tmpl w:val="7A2ECB98"/>
    <w:lvl w:ilvl="0" w:tplc="774CFBE0">
      <w:numFmt w:val="bullet"/>
      <w:lvlText w:val="-"/>
      <w:lvlJc w:val="left"/>
      <w:pPr>
        <w:ind w:left="108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3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6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7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8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9">
    <w:abstractNumId w:val="17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3"/>
  </w:num>
  <w:num w:numId="29">
    <w:abstractNumId w:val="3"/>
  </w:num>
  <w:num w:numId="30">
    <w:abstractNumId w:val="3"/>
  </w:num>
  <w:num w:numId="31">
    <w:abstractNumId w:val="3"/>
  </w:num>
  <w:num w:numId="32">
    <w:abstractNumId w:val="3"/>
  </w:num>
  <w:num w:numId="33">
    <w:abstractNumId w:val="3"/>
  </w:num>
  <w:num w:numId="34">
    <w:abstractNumId w:val="3"/>
  </w:num>
  <w:num w:numId="35">
    <w:abstractNumId w:val="3"/>
  </w:num>
  <w:num w:numId="36">
    <w:abstractNumId w:val="3"/>
  </w:num>
  <w:num w:numId="37">
    <w:abstractNumId w:val="3"/>
  </w:num>
  <w:num w:numId="38">
    <w:abstractNumId w:val="3"/>
  </w:num>
  <w:num w:numId="39">
    <w:abstractNumId w:val="3"/>
  </w:num>
  <w:num w:numId="40">
    <w:abstractNumId w:val="3"/>
  </w:num>
  <w:num w:numId="41">
    <w:abstractNumId w:val="3"/>
  </w:num>
  <w:num w:numId="42">
    <w:abstractNumId w:val="3"/>
  </w:num>
  <w:num w:numId="43">
    <w:abstractNumId w:val="3"/>
  </w:num>
  <w:num w:numId="44">
    <w:abstractNumId w:val="3"/>
  </w:num>
  <w:num w:numId="45">
    <w:abstractNumId w:val="3"/>
  </w:num>
  <w:num w:numId="46">
    <w:abstractNumId w:val="3"/>
  </w:num>
  <w:num w:numId="47">
    <w:abstractNumId w:val="3"/>
  </w:num>
  <w:num w:numId="48">
    <w:abstractNumId w:val="3"/>
  </w:num>
  <w:num w:numId="49">
    <w:abstractNumId w:val="3"/>
  </w:num>
  <w:num w:numId="50">
    <w:abstractNumId w:val="3"/>
  </w:num>
  <w:num w:numId="51">
    <w:abstractNumId w:val="23"/>
  </w:num>
  <w:num w:numId="52">
    <w:abstractNumId w:val="25"/>
  </w:num>
  <w:num w:numId="53">
    <w:abstractNumId w:val="14"/>
  </w:num>
  <w:num w:numId="54">
    <w:abstractNumId w:val="11"/>
  </w:num>
  <w:num w:numId="55">
    <w:abstractNumId w:val="26"/>
  </w:num>
  <w:num w:numId="56">
    <w:abstractNumId w:val="18"/>
  </w:num>
  <w:num w:numId="57">
    <w:abstractNumId w:val="10"/>
  </w:num>
  <w:num w:numId="58">
    <w:abstractNumId w:val="19"/>
  </w:num>
  <w:num w:numId="59">
    <w:abstractNumId w:val="24"/>
  </w:num>
  <w:num w:numId="60">
    <w:abstractNumId w:val="15"/>
  </w:num>
  <w:num w:numId="61">
    <w:abstractNumId w:val="16"/>
  </w:num>
  <w:num w:numId="62">
    <w:abstractNumId w:val="20"/>
  </w:num>
  <w:num w:numId="63">
    <w:abstractNumId w:val="8"/>
  </w:num>
  <w:num w:numId="64">
    <w:abstractNumId w:val="7"/>
  </w:num>
  <w:num w:numId="65">
    <w:abstractNumId w:val="21"/>
  </w:num>
  <w:num w:numId="66">
    <w:abstractNumId w:val="22"/>
  </w:num>
  <w:num w:numId="67">
    <w:abstractNumId w:val="13"/>
  </w:num>
  <w:num w:numId="68">
    <w:abstractNumId w:val="12"/>
  </w:num>
  <w:num w:numId="69">
    <w:abstractNumId w:val="9"/>
  </w:num>
  <w:numIdMacAtCleanup w:val="6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boris yin">
    <w15:presenceInfo w15:providerId="Windows Live" w15:userId="01a02a2223eebd64"/>
  </w15:person>
  <w15:person w15:author="Ewald, Sarah (se2s)">
    <w15:presenceInfo w15:providerId="AD" w15:userId="S::se2s@virginia.edu::30e65fe8-f79d-41b8-9ef1-62e980650a1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trackRevision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CwNDGzMDA3MrIwMzNS0lEKTi0uzszPAykwrQUArYUsuSwAAAA="/>
  </w:docVars>
  <w:rsids>
    <w:rsidRoot w:val="00590D07"/>
    <w:rsid w:val="00011C8B"/>
    <w:rsid w:val="00012DBB"/>
    <w:rsid w:val="000235DE"/>
    <w:rsid w:val="0003203C"/>
    <w:rsid w:val="00053543"/>
    <w:rsid w:val="000700A2"/>
    <w:rsid w:val="0008622F"/>
    <w:rsid w:val="00090343"/>
    <w:rsid w:val="000A1440"/>
    <w:rsid w:val="000B417D"/>
    <w:rsid w:val="000C3577"/>
    <w:rsid w:val="000D444C"/>
    <w:rsid w:val="000D564F"/>
    <w:rsid w:val="00106E7B"/>
    <w:rsid w:val="00122788"/>
    <w:rsid w:val="00124FFC"/>
    <w:rsid w:val="001371B1"/>
    <w:rsid w:val="00137937"/>
    <w:rsid w:val="00145437"/>
    <w:rsid w:val="00161847"/>
    <w:rsid w:val="0016619B"/>
    <w:rsid w:val="001905AF"/>
    <w:rsid w:val="00190CE0"/>
    <w:rsid w:val="0019614A"/>
    <w:rsid w:val="001B476B"/>
    <w:rsid w:val="001E5AA2"/>
    <w:rsid w:val="001F038C"/>
    <w:rsid w:val="00205D0C"/>
    <w:rsid w:val="00207A3F"/>
    <w:rsid w:val="00236BC9"/>
    <w:rsid w:val="00273132"/>
    <w:rsid w:val="00281069"/>
    <w:rsid w:val="002845EE"/>
    <w:rsid w:val="00284E07"/>
    <w:rsid w:val="002857D5"/>
    <w:rsid w:val="002951D9"/>
    <w:rsid w:val="00296EFC"/>
    <w:rsid w:val="002B4BB4"/>
    <w:rsid w:val="002C245C"/>
    <w:rsid w:val="002D3EB1"/>
    <w:rsid w:val="00313AD1"/>
    <w:rsid w:val="00315F0E"/>
    <w:rsid w:val="00316287"/>
    <w:rsid w:val="00317DAA"/>
    <w:rsid w:val="003222C7"/>
    <w:rsid w:val="003633F0"/>
    <w:rsid w:val="00370F83"/>
    <w:rsid w:val="003830ED"/>
    <w:rsid w:val="003836FC"/>
    <w:rsid w:val="003906AB"/>
    <w:rsid w:val="00397688"/>
    <w:rsid w:val="003A2D9A"/>
    <w:rsid w:val="003B4764"/>
    <w:rsid w:val="003B7BD9"/>
    <w:rsid w:val="003C5AB8"/>
    <w:rsid w:val="003E0607"/>
    <w:rsid w:val="00401F7C"/>
    <w:rsid w:val="004030BE"/>
    <w:rsid w:val="00424CAF"/>
    <w:rsid w:val="00425083"/>
    <w:rsid w:val="00450D36"/>
    <w:rsid w:val="004C44BD"/>
    <w:rsid w:val="004C7078"/>
    <w:rsid w:val="004D0F57"/>
    <w:rsid w:val="004E29B3"/>
    <w:rsid w:val="004E6AF8"/>
    <w:rsid w:val="004F471D"/>
    <w:rsid w:val="004F6239"/>
    <w:rsid w:val="00501CE4"/>
    <w:rsid w:val="00502516"/>
    <w:rsid w:val="00525B05"/>
    <w:rsid w:val="00540080"/>
    <w:rsid w:val="00560F39"/>
    <w:rsid w:val="005828D6"/>
    <w:rsid w:val="00590D07"/>
    <w:rsid w:val="005955CB"/>
    <w:rsid w:val="005A044E"/>
    <w:rsid w:val="005A1A1B"/>
    <w:rsid w:val="005A1FC8"/>
    <w:rsid w:val="005A2473"/>
    <w:rsid w:val="005B4092"/>
    <w:rsid w:val="005F1E92"/>
    <w:rsid w:val="005F245C"/>
    <w:rsid w:val="0061017C"/>
    <w:rsid w:val="006134B9"/>
    <w:rsid w:val="006310F1"/>
    <w:rsid w:val="00670ED0"/>
    <w:rsid w:val="0067426F"/>
    <w:rsid w:val="006B1172"/>
    <w:rsid w:val="006C6876"/>
    <w:rsid w:val="006D7333"/>
    <w:rsid w:val="006F41DB"/>
    <w:rsid w:val="00716177"/>
    <w:rsid w:val="00733E04"/>
    <w:rsid w:val="007575ED"/>
    <w:rsid w:val="00766699"/>
    <w:rsid w:val="00771494"/>
    <w:rsid w:val="00771A10"/>
    <w:rsid w:val="0077703C"/>
    <w:rsid w:val="00784D58"/>
    <w:rsid w:val="00787759"/>
    <w:rsid w:val="007C78CE"/>
    <w:rsid w:val="007E71DF"/>
    <w:rsid w:val="007F03A6"/>
    <w:rsid w:val="00832B91"/>
    <w:rsid w:val="00836FFE"/>
    <w:rsid w:val="008435FA"/>
    <w:rsid w:val="00845448"/>
    <w:rsid w:val="00845F46"/>
    <w:rsid w:val="00850240"/>
    <w:rsid w:val="008529C0"/>
    <w:rsid w:val="00891AEB"/>
    <w:rsid w:val="00892700"/>
    <w:rsid w:val="008A66B3"/>
    <w:rsid w:val="008B18DA"/>
    <w:rsid w:val="008C6537"/>
    <w:rsid w:val="008D6863"/>
    <w:rsid w:val="008E772E"/>
    <w:rsid w:val="00902963"/>
    <w:rsid w:val="00931B4C"/>
    <w:rsid w:val="0093737C"/>
    <w:rsid w:val="00941C36"/>
    <w:rsid w:val="00967BE4"/>
    <w:rsid w:val="0098142B"/>
    <w:rsid w:val="009A732E"/>
    <w:rsid w:val="009D50D2"/>
    <w:rsid w:val="00A1260B"/>
    <w:rsid w:val="00A132BE"/>
    <w:rsid w:val="00A13D47"/>
    <w:rsid w:val="00A431F1"/>
    <w:rsid w:val="00A46B50"/>
    <w:rsid w:val="00A56FCC"/>
    <w:rsid w:val="00A71CBF"/>
    <w:rsid w:val="00A72332"/>
    <w:rsid w:val="00A9569C"/>
    <w:rsid w:val="00AA054B"/>
    <w:rsid w:val="00AC5379"/>
    <w:rsid w:val="00AD17B8"/>
    <w:rsid w:val="00AE053E"/>
    <w:rsid w:val="00AF4BE8"/>
    <w:rsid w:val="00AF6FE8"/>
    <w:rsid w:val="00B01B86"/>
    <w:rsid w:val="00B42783"/>
    <w:rsid w:val="00B6192D"/>
    <w:rsid w:val="00B86B75"/>
    <w:rsid w:val="00B939B8"/>
    <w:rsid w:val="00B977EB"/>
    <w:rsid w:val="00BC48D5"/>
    <w:rsid w:val="00C07F7E"/>
    <w:rsid w:val="00C36279"/>
    <w:rsid w:val="00C6372B"/>
    <w:rsid w:val="00C92CED"/>
    <w:rsid w:val="00C95F00"/>
    <w:rsid w:val="00C9775D"/>
    <w:rsid w:val="00C97B9C"/>
    <w:rsid w:val="00CC1FB5"/>
    <w:rsid w:val="00CC53D0"/>
    <w:rsid w:val="00CC7518"/>
    <w:rsid w:val="00CE2B0A"/>
    <w:rsid w:val="00CF29C0"/>
    <w:rsid w:val="00D03156"/>
    <w:rsid w:val="00D5675F"/>
    <w:rsid w:val="00D96ED3"/>
    <w:rsid w:val="00DC499E"/>
    <w:rsid w:val="00DC564A"/>
    <w:rsid w:val="00E16187"/>
    <w:rsid w:val="00E315A3"/>
    <w:rsid w:val="00E31FD3"/>
    <w:rsid w:val="00E32B49"/>
    <w:rsid w:val="00E509A1"/>
    <w:rsid w:val="00E55257"/>
    <w:rsid w:val="00EA0D3C"/>
    <w:rsid w:val="00EA5B0C"/>
    <w:rsid w:val="00EA5D2F"/>
    <w:rsid w:val="00EB6298"/>
    <w:rsid w:val="00EC292B"/>
    <w:rsid w:val="00EC7C07"/>
    <w:rsid w:val="00ED79A8"/>
    <w:rsid w:val="00EE313F"/>
    <w:rsid w:val="00EF17CA"/>
    <w:rsid w:val="00F058A9"/>
    <w:rsid w:val="00F219BE"/>
    <w:rsid w:val="00F74823"/>
    <w:rsid w:val="00F93BA0"/>
    <w:rsid w:val="00FA6C37"/>
    <w:rsid w:val="00FB0894"/>
    <w:rsid w:val="00FD0790"/>
    <w:rsid w:val="00FE23FC"/>
    <w:rsid w:val="00FE416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21158"/>
  <w15:docId w15:val="{F2117BAB-FE4A-884C-9D19-ABF047F51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3" w:uiPriority="9" w:qFormat="1"/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BalloonText">
    <w:name w:val="Balloon Text"/>
    <w:basedOn w:val="Normal"/>
    <w:link w:val="BalloonTextChar"/>
    <w:semiHidden/>
    <w:unhideWhenUsed/>
    <w:rsid w:val="00892700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89270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semiHidden/>
    <w:unhideWhenUsed/>
    <w:rsid w:val="00316287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31628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3162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3162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316287"/>
    <w:rPr>
      <w:b/>
      <w:bCs/>
      <w:sz w:val="20"/>
      <w:szCs w:val="20"/>
    </w:rPr>
  </w:style>
  <w:style w:type="character" w:styleId="FollowedHyperlink">
    <w:name w:val="FollowedHyperlink"/>
    <w:basedOn w:val="DefaultParagraphFont"/>
    <w:semiHidden/>
    <w:unhideWhenUsed/>
    <w:rsid w:val="00397688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nhideWhenUsed/>
    <w:rsid w:val="0039768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397688"/>
  </w:style>
  <w:style w:type="paragraph" w:styleId="Footer">
    <w:name w:val="footer"/>
    <w:basedOn w:val="Normal"/>
    <w:link w:val="FooterChar"/>
    <w:unhideWhenUsed/>
    <w:rsid w:val="0039768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397688"/>
  </w:style>
  <w:style w:type="table" w:styleId="TableGrid">
    <w:name w:val="Table Grid"/>
    <w:basedOn w:val="TableNormal"/>
    <w:rsid w:val="00284E0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C499E"/>
    <w:rPr>
      <w:color w:val="605E5C"/>
      <w:shd w:val="clear" w:color="auto" w:fill="E1DFDD"/>
    </w:rPr>
  </w:style>
  <w:style w:type="paragraph" w:styleId="Revision">
    <w:name w:val="Revision"/>
    <w:hidden/>
    <w:semiHidden/>
    <w:rsid w:val="00161847"/>
    <w:pPr>
      <w:spacing w:after="0"/>
    </w:pPr>
  </w:style>
  <w:style w:type="character" w:styleId="Strong">
    <w:name w:val="Strong"/>
    <w:basedOn w:val="DefaultParagraphFont"/>
    <w:uiPriority w:val="22"/>
    <w:qFormat/>
    <w:rsid w:val="002C245C"/>
    <w:rPr>
      <w:b/>
      <w:bCs/>
    </w:rPr>
  </w:style>
  <w:style w:type="paragraph" w:styleId="ListParagraph">
    <w:name w:val="List Paragraph"/>
    <w:basedOn w:val="Normal"/>
    <w:rsid w:val="003A2D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BA80F9-74A0-41BD-9582-CFCFC8D3A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27</Pages>
  <Words>2573</Words>
  <Characters>14668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Instruction of auto-STOMP</vt:lpstr>
    </vt:vector>
  </TitlesOfParts>
  <Company/>
  <LinksUpToDate>false</LinksUpToDate>
  <CharactersWithSpaces>17207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Instruction of auto-STOMP</dc:title>
  <dc:creator>Bocheng Yin</dc:creator>
  <cp:lastModifiedBy>boris yin</cp:lastModifiedBy>
  <cp:revision>37</cp:revision>
  <dcterms:created xsi:type="dcterms:W3CDTF">2019-08-20T17:30:00Z</dcterms:created>
  <dcterms:modified xsi:type="dcterms:W3CDTF">2019-08-25T22:07:00Z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http://www.zotero.org/styles/chicago-author-date</vt:lpwstr>
  </property>
  <property fmtid="{D5CDD505-2E9C-101B-9397-08002B2CF9AE}" pid="5" name="Mendeley Recent Style Name 1_1">
    <vt:lpwstr>Chicago Manual of Style 17th edition (author-date)</vt:lpwstr>
  </property>
  <property fmtid="{D5CDD505-2E9C-101B-9397-08002B2CF9AE}" pid="6" name="Mendeley Recent Style Id 2_1">
    <vt:lpwstr>http://www.zotero.org/styles/chicago-note-bibliography</vt:lpwstr>
  </property>
  <property fmtid="{D5CDD505-2E9C-101B-9397-08002B2CF9AE}" pid="7" name="Mendeley Recent Style Name 2_1">
    <vt:lpwstr>Chicago Manual of Style 17th edition (note)</vt:lpwstr>
  </property>
  <property fmtid="{D5CDD505-2E9C-101B-9397-08002B2CF9AE}" pid="8" name="Mendeley Recent Style Id 3_1">
    <vt:lpwstr>http://www.zotero.org/styles/ieee</vt:lpwstr>
  </property>
  <property fmtid="{D5CDD505-2E9C-101B-9397-08002B2CF9AE}" pid="9" name="Mendeley Recent Style Name 3_1">
    <vt:lpwstr>IEEE</vt:lpwstr>
  </property>
  <property fmtid="{D5CDD505-2E9C-101B-9397-08002B2CF9AE}" pid="10" name="Mendeley Recent Style Id 4_1">
    <vt:lpwstr>http://www.zotero.org/styles/modern-humanities-research-association</vt:lpwstr>
  </property>
  <property fmtid="{D5CDD505-2E9C-101B-9397-08002B2CF9AE}" pid="11" name="Mendeley Recent Style Name 4_1">
    <vt:lpwstr>Modern Humanities Research Association 3rd edition (note with bibliography)</vt:lpwstr>
  </property>
  <property fmtid="{D5CDD505-2E9C-101B-9397-08002B2CF9AE}" pid="12" name="Mendeley Recent Style Id 5_1">
    <vt:lpwstr>http://www.zotero.org/styles/modern-language-association</vt:lpwstr>
  </property>
  <property fmtid="{D5CDD505-2E9C-101B-9397-08002B2CF9AE}" pid="13" name="Mendeley Recent Style Name 5_1">
    <vt:lpwstr>Modern Language Association 8th edition</vt:lpwstr>
  </property>
  <property fmtid="{D5CDD505-2E9C-101B-9397-08002B2CF9AE}" pid="14" name="Mendeley Recent Style Id 6_1">
    <vt:lpwstr>http://www.zotero.org/styles/national-library-of-medicine</vt:lpwstr>
  </property>
  <property fmtid="{D5CDD505-2E9C-101B-9397-08002B2CF9AE}" pid="15" name="Mendeley Recent Style Name 6_1">
    <vt:lpwstr>National Library of Medicine</vt:lpwstr>
  </property>
  <property fmtid="{D5CDD505-2E9C-101B-9397-08002B2CF9AE}" pid="16" name="Mendeley Recent Style Id 7_1">
    <vt:lpwstr>http://www.zotero.org/styles/nature</vt:lpwstr>
  </property>
  <property fmtid="{D5CDD505-2E9C-101B-9397-08002B2CF9AE}" pid="17" name="Mendeley Recent Style Name 7_1">
    <vt:lpwstr>Nature</vt:lpwstr>
  </property>
  <property fmtid="{D5CDD505-2E9C-101B-9397-08002B2CF9AE}" pid="18" name="Mendeley Recent Style Id 8_1">
    <vt:lpwstr>http://www.zotero.org/styles/plos-one</vt:lpwstr>
  </property>
  <property fmtid="{D5CDD505-2E9C-101B-9397-08002B2CF9AE}" pid="19" name="Mendeley Recent Style Name 8_1">
    <vt:lpwstr>PLOS ONE</vt:lpwstr>
  </property>
  <property fmtid="{D5CDD505-2E9C-101B-9397-08002B2CF9AE}" pid="20" name="Mendeley Recent Style Id 9_1">
    <vt:lpwstr>http://www.zotero.org/styles/vancouver</vt:lpwstr>
  </property>
  <property fmtid="{D5CDD505-2E9C-101B-9397-08002B2CF9AE}" pid="21" name="Mendeley Recent Style Name 9_1">
    <vt:lpwstr>Vancouver</vt:lpwstr>
  </property>
</Properties>
</file>